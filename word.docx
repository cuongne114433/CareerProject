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2A52DF" w14:textId="77777777" w:rsidR="00532A5B" w:rsidRPr="00532A5B" w:rsidRDefault="00532A5B" w:rsidP="00532A5B">
      <w:pPr>
        <w:pStyle w:val="Subtitle"/>
        <w:rPr>
          <w:rFonts w:ascii="Times New Roman" w:hAnsi="Times New Roman"/>
          <w:b/>
          <w:sz w:val="26"/>
          <w:szCs w:val="26"/>
          <w:lang w:val="vi-VN"/>
        </w:rPr>
      </w:pPr>
      <w:r w:rsidRPr="00532A5B">
        <w:rPr>
          <w:rFonts w:ascii="Times New Roman" w:hAnsi="Times New Roman"/>
          <w:b/>
          <w:sz w:val="26"/>
          <w:szCs w:val="26"/>
          <w:lang w:val="vi-VN"/>
        </w:rPr>
        <w:t>TRƯỜNG ĐẠI HỌC KỸ THUẬT – CÔNG NGHỆ CẦN THƠ</w:t>
      </w:r>
    </w:p>
    <w:p w14:paraId="07B9E305" w14:textId="77777777" w:rsidR="008C6E49" w:rsidRPr="00532A5B" w:rsidRDefault="00532A5B" w:rsidP="00532A5B">
      <w:pPr>
        <w:pStyle w:val="Subtitle"/>
        <w:rPr>
          <w:rFonts w:ascii="Times New Roman" w:hAnsi="Times New Roman"/>
          <w:b/>
          <w:sz w:val="26"/>
          <w:szCs w:val="26"/>
          <w:lang w:val="vi-VN"/>
        </w:rPr>
      </w:pPr>
      <w:r w:rsidRPr="00532A5B">
        <w:rPr>
          <w:rFonts w:ascii="Times New Roman" w:hAnsi="Times New Roman"/>
          <w:b/>
          <w:sz w:val="26"/>
          <w:szCs w:val="26"/>
          <w:lang w:val="vi-VN"/>
        </w:rPr>
        <w:t>KHOA CÔNG NGHỆ THÔNG TIN</w:t>
      </w:r>
    </w:p>
    <w:p w14:paraId="0146FE87" w14:textId="77777777" w:rsidR="00532A5B" w:rsidRDefault="00532A5B" w:rsidP="00532A5B">
      <w:pPr>
        <w:spacing w:before="120" w:after="120" w:line="288" w:lineRule="auto"/>
        <w:jc w:val="center"/>
        <w:rPr>
          <w:b/>
          <w:lang w:val="vi-VN"/>
        </w:rPr>
      </w:pPr>
      <w:r w:rsidRPr="00532A5B">
        <w:rPr>
          <w:b/>
          <w:lang w:val="vi-VN"/>
        </w:rPr>
        <w:t>−−−</w:t>
      </w:r>
      <w:r>
        <w:rPr>
          <w:b/>
        </w:rPr>
        <w:sym w:font="Wingdings" w:char="F040"/>
      </w:r>
      <w:r>
        <w:rPr>
          <w:b/>
        </w:rPr>
        <w:sym w:font="Wingdings" w:char="F026"/>
      </w:r>
      <w:r>
        <w:rPr>
          <w:b/>
        </w:rPr>
        <w:sym w:font="Wingdings" w:char="F03F"/>
      </w:r>
      <w:r w:rsidRPr="00532A5B">
        <w:rPr>
          <w:b/>
          <w:lang w:val="vi-VN"/>
        </w:rPr>
        <w:t>−−−</w:t>
      </w:r>
    </w:p>
    <w:p w14:paraId="1B9F2E01" w14:textId="77777777" w:rsidR="00532A5B" w:rsidRDefault="00532A5B" w:rsidP="00532A5B">
      <w:pPr>
        <w:spacing w:before="120" w:after="120" w:line="288" w:lineRule="auto"/>
        <w:jc w:val="center"/>
        <w:rPr>
          <w:b/>
          <w:lang w:val="vi-VN"/>
        </w:rPr>
      </w:pPr>
      <w:r>
        <w:rPr>
          <w:b/>
          <w:noProof/>
          <w:lang w:val="vi-VN" w:eastAsia="vi-VN"/>
        </w:rPr>
        <w:drawing>
          <wp:inline distT="0" distB="0" distL="0" distR="0" wp14:anchorId="40F7651F" wp14:editId="6DEF36B1">
            <wp:extent cx="1945005" cy="17132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5005" cy="1713230"/>
                    </a:xfrm>
                    <a:prstGeom prst="rect">
                      <a:avLst/>
                    </a:prstGeom>
                    <a:noFill/>
                  </pic:spPr>
                </pic:pic>
              </a:graphicData>
            </a:graphic>
          </wp:inline>
        </w:drawing>
      </w:r>
    </w:p>
    <w:p w14:paraId="44B48F3E" w14:textId="77777777" w:rsidR="00AC520D" w:rsidRDefault="00AC520D" w:rsidP="00AC520D">
      <w:pPr>
        <w:spacing w:before="120" w:after="120" w:line="288" w:lineRule="auto"/>
        <w:jc w:val="center"/>
        <w:rPr>
          <w:b/>
          <w:sz w:val="36"/>
          <w:szCs w:val="36"/>
          <w:lang w:val="vi-VN"/>
        </w:rPr>
      </w:pPr>
    </w:p>
    <w:p w14:paraId="5DE80950" w14:textId="77777777" w:rsidR="00AC520D" w:rsidRPr="00AC520D" w:rsidRDefault="00AC520D" w:rsidP="00AC520D">
      <w:pPr>
        <w:spacing w:before="120" w:after="120" w:line="288" w:lineRule="auto"/>
        <w:jc w:val="center"/>
        <w:rPr>
          <w:b/>
          <w:lang w:val="vi-VN"/>
        </w:rPr>
      </w:pPr>
      <w:r w:rsidRPr="00AC520D">
        <w:rPr>
          <w:b/>
          <w:lang w:val="vi-VN"/>
        </w:rPr>
        <w:t>ĐỒ ÁN KỸ THUẬT PHẦN MỀ</w:t>
      </w:r>
      <w:r w:rsidR="005148C2">
        <w:rPr>
          <w:b/>
          <w:lang w:val="vi-VN"/>
        </w:rPr>
        <w:t>M 4</w:t>
      </w:r>
    </w:p>
    <w:p w14:paraId="29BA24AB" w14:textId="77777777" w:rsidR="00AC520D" w:rsidRPr="00AC520D" w:rsidRDefault="00AC520D" w:rsidP="00AC520D">
      <w:pPr>
        <w:spacing w:before="120" w:after="120" w:line="288" w:lineRule="auto"/>
        <w:jc w:val="center"/>
        <w:rPr>
          <w:b/>
          <w:lang w:val="vi-VN"/>
        </w:rPr>
      </w:pPr>
      <w:r w:rsidRPr="00AC520D">
        <w:rPr>
          <w:b/>
          <w:lang w:val="vi-VN"/>
        </w:rPr>
        <w:t>Đề Tài</w:t>
      </w:r>
    </w:p>
    <w:p w14:paraId="3A156574" w14:textId="344BC6B4" w:rsidR="00AC520D" w:rsidRPr="002164DD" w:rsidRDefault="00AC520D" w:rsidP="00AC520D">
      <w:pPr>
        <w:spacing w:before="120" w:after="120" w:line="288" w:lineRule="auto"/>
        <w:jc w:val="center"/>
        <w:rPr>
          <w:b/>
          <w:sz w:val="36"/>
          <w:szCs w:val="36"/>
        </w:rPr>
      </w:pPr>
      <w:r w:rsidRPr="00AC520D">
        <w:rPr>
          <w:b/>
          <w:sz w:val="36"/>
          <w:szCs w:val="36"/>
          <w:lang w:val="vi-VN"/>
        </w:rPr>
        <w:t xml:space="preserve">XÂY DỰNG WEBSITE </w:t>
      </w:r>
      <w:r w:rsidR="002164DD">
        <w:rPr>
          <w:b/>
          <w:sz w:val="36"/>
          <w:szCs w:val="36"/>
        </w:rPr>
        <w:t>TUYỂN DỤNG SỬ DỤNG ASP.NET</w:t>
      </w:r>
    </w:p>
    <w:p w14:paraId="61E1E6D5" w14:textId="77777777" w:rsidR="00AC520D" w:rsidRPr="00532A5B" w:rsidRDefault="00AC520D" w:rsidP="00AC520D">
      <w:pPr>
        <w:spacing w:before="120" w:after="120" w:line="288" w:lineRule="auto"/>
        <w:jc w:val="center"/>
        <w:rPr>
          <w:b/>
          <w:lang w:val="vi-VN"/>
        </w:rPr>
      </w:pPr>
    </w:p>
    <w:p w14:paraId="32617576" w14:textId="77777777" w:rsidR="008C6E49" w:rsidRPr="00532A5B" w:rsidRDefault="008C6E49" w:rsidP="00532A5B">
      <w:pPr>
        <w:jc w:val="center"/>
        <w:rPr>
          <w:lang w:val="vi-VN"/>
        </w:rPr>
      </w:pPr>
    </w:p>
    <w:p w14:paraId="5FE401E9" w14:textId="77777777" w:rsidR="008C6E49" w:rsidRPr="00532A5B" w:rsidRDefault="008C6E49">
      <w:pPr>
        <w:rPr>
          <w:lang w:val="vi-VN"/>
        </w:rPr>
      </w:pPr>
    </w:p>
    <w:p w14:paraId="492A43E0" w14:textId="77777777" w:rsidR="008C6E49" w:rsidRPr="00532A5B" w:rsidRDefault="008C6E49">
      <w:pPr>
        <w:rPr>
          <w:lang w:val="vi-VN"/>
        </w:rPr>
      </w:pPr>
    </w:p>
    <w:p w14:paraId="757AC85B" w14:textId="77777777" w:rsidR="008C6E49" w:rsidRPr="00532A5B" w:rsidRDefault="008C6E49">
      <w:pPr>
        <w:jc w:val="center"/>
        <w:rPr>
          <w:lang w:val="vi-VN"/>
        </w:rPr>
      </w:pPr>
    </w:p>
    <w:p w14:paraId="02653F0D" w14:textId="77777777" w:rsidR="008C6E49" w:rsidRPr="00532A5B" w:rsidRDefault="00045D98">
      <w:pPr>
        <w:rPr>
          <w:lang w:val="vi-VN"/>
        </w:rPr>
      </w:pPr>
      <w:r>
        <w:rPr>
          <w:b/>
          <w:noProof/>
          <w:lang w:val="vi-VN" w:eastAsia="vi-VN"/>
        </w:rPr>
        <mc:AlternateContent>
          <mc:Choice Requires="wps">
            <w:drawing>
              <wp:anchor distT="0" distB="0" distL="114300" distR="114300" simplePos="0" relativeHeight="251828224" behindDoc="0" locked="0" layoutInCell="1" allowOverlap="1" wp14:anchorId="0D121BBD" wp14:editId="0ABEE9D2">
                <wp:simplePos x="0" y="0"/>
                <wp:positionH relativeFrom="column">
                  <wp:posOffset>158750</wp:posOffset>
                </wp:positionH>
                <wp:positionV relativeFrom="paragraph">
                  <wp:posOffset>95885</wp:posOffset>
                </wp:positionV>
                <wp:extent cx="2333625" cy="7715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33625" cy="771525"/>
                        </a:xfrm>
                        <a:prstGeom prst="rect">
                          <a:avLst/>
                        </a:prstGeom>
                        <a:noFill/>
                        <a:ln w="6350">
                          <a:noFill/>
                        </a:ln>
                      </wps:spPr>
                      <wps:txbx>
                        <w:txbxContent>
                          <w:p w14:paraId="5D0192ED" w14:textId="77777777" w:rsidR="00045D98" w:rsidRPr="00045D98" w:rsidRDefault="00045D98" w:rsidP="00AC520D">
                            <w:pPr>
                              <w:rPr>
                                <w:b/>
                                <w:lang w:val="vi-VN"/>
                              </w:rPr>
                            </w:pPr>
                            <w:r>
                              <w:rPr>
                                <w:b/>
                                <w:lang w:val="vi-VN"/>
                              </w:rPr>
                              <w:t xml:space="preserve">GIẢNG VIÊN HƯỚNG DẪN </w:t>
                            </w:r>
                          </w:p>
                          <w:p w14:paraId="206E804A" w14:textId="77777777" w:rsidR="00A41A98" w:rsidRDefault="00A41A98" w:rsidP="00AC520D">
                            <w:r>
                              <w:t>ThS. Trầm Vũ Kiệt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121BBD" id="_x0000_t202" coordsize="21600,21600" o:spt="202" path="m,l,21600r21600,l21600,xe">
                <v:stroke joinstyle="miter"/>
                <v:path gradientshapeok="t" o:connecttype="rect"/>
              </v:shapetype>
              <v:shape id="Text Box 28" o:spid="_x0000_s1026" type="#_x0000_t202" style="position:absolute;left:0;text-align:left;margin-left:12.5pt;margin-top:7.55pt;width:183.75pt;height:60.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" filled="f" stroked="f" strokeweight=".5pt">
                <v:textbox>
                  <w:txbxContent>
                    <w:p w14:paraId="5D0192ED" w14:textId="77777777" w:rsidR="00045D98" w:rsidRPr="00045D98" w:rsidRDefault="00045D98" w:rsidP="00AC520D">
                      <w:pPr>
                        <w:rPr>
                          <w:b/>
                          <w:lang w:val="vi-VN"/>
                        </w:rPr>
                      </w:pPr>
                      <w:r>
                        <w:rPr>
                          <w:b/>
                          <w:lang w:val="vi-VN"/>
                        </w:rPr>
                        <w:t xml:space="preserve">GIẢNG VIÊN HƯỚNG DẪN </w:t>
                      </w:r>
                    </w:p>
                    <w:p w14:paraId="206E804A" w14:textId="77777777" w:rsidR="00A41A98" w:rsidRDefault="00A41A98" w:rsidP="00AC520D">
                      <w:r>
                        <w:t>ThS. Trầm Vũ Kiệt</w:t>
                      </w:r>
                    </w:p>
                  </w:txbxContent>
                </v:textbox>
              </v:shape>
            </w:pict>
          </mc:Fallback>
        </mc:AlternateContent>
      </w:r>
      <w:r w:rsidR="00AC520D">
        <w:rPr>
          <w:b/>
          <w:noProof/>
          <w:lang w:val="vi-VN" w:eastAsia="vi-VN"/>
        </w:rPr>
        <mc:AlternateContent>
          <mc:Choice Requires="wps">
            <w:drawing>
              <wp:anchor distT="0" distB="0" distL="114300" distR="114300" simplePos="0" relativeHeight="251829248" behindDoc="0" locked="0" layoutInCell="1" allowOverlap="1" wp14:anchorId="591CCDB1" wp14:editId="410BE62D">
                <wp:simplePos x="0" y="0"/>
                <wp:positionH relativeFrom="column">
                  <wp:posOffset>2632075</wp:posOffset>
                </wp:positionH>
                <wp:positionV relativeFrom="paragraph">
                  <wp:posOffset>93345</wp:posOffset>
                </wp:positionV>
                <wp:extent cx="2740025" cy="10248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2740025" cy="1024890"/>
                        </a:xfrm>
                        <a:prstGeom prst="rect">
                          <a:avLst/>
                        </a:prstGeom>
                        <a:noFill/>
                        <a:ln w="6350">
                          <a:noFill/>
                        </a:ln>
                      </wps:spPr>
                      <wps:txbx>
                        <w:txbxContent>
                          <w:p w14:paraId="0AB4C6C8" w14:textId="77777777" w:rsidR="00A41A98" w:rsidRPr="00045D98" w:rsidRDefault="00A41A98" w:rsidP="00AC520D">
                            <w:pPr>
                              <w:rPr>
                                <w:b/>
                              </w:rPr>
                            </w:pPr>
                            <w:r w:rsidRPr="00045D98">
                              <w:rPr>
                                <w:b/>
                              </w:rPr>
                              <w:t>SINH VIÊN THỰC HIỆN</w:t>
                            </w:r>
                          </w:p>
                          <w:p w14:paraId="543A9530" w14:textId="77777777" w:rsidR="00A41A98" w:rsidRPr="001A190D" w:rsidRDefault="00A41A98" w:rsidP="001A190D">
                            <w:pPr>
                              <w:rPr>
                                <w:lang w:val="vi-VN"/>
                              </w:rPr>
                            </w:pPr>
                            <w:r>
                              <w:t>Trầm Quốc Ninh</w:t>
                            </w:r>
                            <w:r w:rsidRPr="001A190D">
                              <w:rPr>
                                <w:lang w:val="vi-VN"/>
                              </w:rPr>
                              <w:t xml:space="preserve"> – 2000336 </w:t>
                            </w:r>
                          </w:p>
                          <w:p w14:paraId="667A248F" w14:textId="77777777" w:rsidR="00A41A98" w:rsidRPr="00AC520D" w:rsidRDefault="00A41A98" w:rsidP="001A190D">
                            <w:pPr>
                              <w:pStyle w:val="ListParagraph"/>
                              <w:rPr>
                                <w:lang w:val="vi-VN"/>
                              </w:rPr>
                            </w:pPr>
                            <w:r>
                              <w:rPr>
                                <w:lang w:val="vi-VN"/>
                              </w:rPr>
                              <w:t xml:space="preserve"> </w:t>
                            </w:r>
                          </w:p>
                          <w:p w14:paraId="76D95EC8" w14:textId="77777777" w:rsidR="00A41A98" w:rsidRPr="00AC520D" w:rsidRDefault="00A41A98" w:rsidP="00AC520D">
                            <w:pPr>
                              <w:rPr>
                                <w:lang w:val="vi-VN"/>
                              </w:rPr>
                            </w:pPr>
                          </w:p>
                          <w:p w14:paraId="0C1620E3" w14:textId="77777777" w:rsidR="00A41A98" w:rsidRDefault="00A41A98" w:rsidP="00AC52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CCDB1" id="Text Box 29" o:spid="_x0000_s1027" type="#_x0000_t202" style="position:absolute;left:0;text-align:left;margin-left:207.25pt;margin-top:7.35pt;width:215.75pt;height:8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" filled="f" stroked="f" strokeweight=".5pt">
                <v:textbox>
                  <w:txbxContent>
                    <w:p w14:paraId="0AB4C6C8" w14:textId="77777777" w:rsidR="00A41A98" w:rsidRPr="00045D98" w:rsidRDefault="00A41A98" w:rsidP="00AC520D">
                      <w:pPr>
                        <w:rPr>
                          <w:b/>
                        </w:rPr>
                      </w:pPr>
                      <w:r w:rsidRPr="00045D98">
                        <w:rPr>
                          <w:b/>
                        </w:rPr>
                        <w:t>SINH VIÊN THỰC HIỆN</w:t>
                      </w:r>
                    </w:p>
                    <w:p w14:paraId="543A9530" w14:textId="77777777" w:rsidR="00A41A98" w:rsidRPr="001A190D" w:rsidRDefault="00A41A98" w:rsidP="001A190D">
                      <w:pPr>
                        <w:rPr>
                          <w:lang w:val="vi-VN"/>
                        </w:rPr>
                      </w:pPr>
                      <w:r>
                        <w:t>Trầm Quốc Ninh</w:t>
                      </w:r>
                      <w:r w:rsidRPr="001A190D">
                        <w:rPr>
                          <w:lang w:val="vi-VN"/>
                        </w:rPr>
                        <w:t xml:space="preserve"> – 2000336 </w:t>
                      </w:r>
                    </w:p>
                    <w:p w14:paraId="667A248F" w14:textId="77777777" w:rsidR="00A41A98" w:rsidRPr="00AC520D" w:rsidRDefault="00A41A98" w:rsidP="001A190D">
                      <w:pPr>
                        <w:pStyle w:val="ListParagraph"/>
                        <w:rPr>
                          <w:lang w:val="vi-VN"/>
                        </w:rPr>
                      </w:pPr>
                      <w:r>
                        <w:rPr>
                          <w:lang w:val="vi-VN"/>
                        </w:rPr>
                        <w:t xml:space="preserve"> </w:t>
                      </w:r>
                    </w:p>
                    <w:p w14:paraId="76D95EC8" w14:textId="77777777" w:rsidR="00A41A98" w:rsidRPr="00AC520D" w:rsidRDefault="00A41A98" w:rsidP="00AC520D">
                      <w:pPr>
                        <w:rPr>
                          <w:lang w:val="vi-VN"/>
                        </w:rPr>
                      </w:pPr>
                    </w:p>
                    <w:p w14:paraId="0C1620E3" w14:textId="77777777" w:rsidR="00A41A98" w:rsidRDefault="00A41A98" w:rsidP="00AC520D"/>
                  </w:txbxContent>
                </v:textbox>
              </v:shape>
            </w:pict>
          </mc:Fallback>
        </mc:AlternateContent>
      </w:r>
    </w:p>
    <w:p w14:paraId="01309019" w14:textId="77777777" w:rsidR="008C6E49" w:rsidRPr="00532A5B" w:rsidRDefault="008C6E49">
      <w:pPr>
        <w:rPr>
          <w:lang w:val="vi-VN"/>
        </w:rPr>
      </w:pPr>
    </w:p>
    <w:p w14:paraId="3F14AF4E" w14:textId="77777777" w:rsidR="008C6E49" w:rsidRPr="00532A5B" w:rsidRDefault="008C6E49">
      <w:pPr>
        <w:rPr>
          <w:lang w:val="vi-VN"/>
        </w:rPr>
      </w:pPr>
    </w:p>
    <w:p w14:paraId="179611DC" w14:textId="77777777" w:rsidR="008C6E49" w:rsidRPr="00532A5B" w:rsidRDefault="00AC520D">
      <w:pPr>
        <w:rPr>
          <w:lang w:val="vi-VN"/>
        </w:rPr>
      </w:pPr>
      <w:r>
        <w:rPr>
          <w:noProof/>
          <w:lang w:val="vi-VN" w:eastAsia="vi-VN"/>
        </w:rPr>
        <mc:AlternateContent>
          <mc:Choice Requires="wps">
            <w:drawing>
              <wp:anchor distT="0" distB="0" distL="114300" distR="114300" simplePos="0" relativeHeight="251830272" behindDoc="0" locked="0" layoutInCell="1" allowOverlap="1" wp14:anchorId="008A3540" wp14:editId="5129971D">
                <wp:simplePos x="0" y="0"/>
                <wp:positionH relativeFrom="column">
                  <wp:posOffset>1774825</wp:posOffset>
                </wp:positionH>
                <wp:positionV relativeFrom="paragraph">
                  <wp:posOffset>1724025</wp:posOffset>
                </wp:positionV>
                <wp:extent cx="1323975" cy="304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323975" cy="304800"/>
                        </a:xfrm>
                        <a:prstGeom prst="rect">
                          <a:avLst/>
                        </a:prstGeom>
                        <a:noFill/>
                        <a:ln w="6350">
                          <a:noFill/>
                        </a:ln>
                      </wps:spPr>
                      <wps:txbx>
                        <w:txbxContent>
                          <w:p w14:paraId="1B921E66" w14:textId="77777777" w:rsidR="00A41A98" w:rsidRPr="00AC520D" w:rsidRDefault="00A41A98" w:rsidP="00AC520D">
                            <w:pPr>
                              <w:jc w:val="center"/>
                              <w:rPr>
                                <w:b/>
                                <w:lang w:val="vi-VN"/>
                              </w:rPr>
                            </w:pPr>
                            <w:r w:rsidRPr="00AC520D">
                              <w:rPr>
                                <w:b/>
                                <w:lang w:val="vi-VN"/>
                              </w:rPr>
                              <w:t>Cần Thơ,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A3540" id="Text Box 31" o:spid="_x0000_s1028" type="#_x0000_t202" style="position:absolute;left:0;text-align:left;margin-left:139.75pt;margin-top:135.75pt;width:104.25pt;height:2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" filled="f" stroked="f" strokeweight=".5pt">
                <v:textbox>
                  <w:txbxContent>
                    <w:p w14:paraId="1B921E66" w14:textId="77777777" w:rsidR="00A41A98" w:rsidRPr="00AC520D" w:rsidRDefault="00A41A98" w:rsidP="00AC520D">
                      <w:pPr>
                        <w:jc w:val="center"/>
                        <w:rPr>
                          <w:b/>
                          <w:lang w:val="vi-VN"/>
                        </w:rPr>
                      </w:pPr>
                      <w:r w:rsidRPr="00AC520D">
                        <w:rPr>
                          <w:b/>
                          <w:lang w:val="vi-VN"/>
                        </w:rPr>
                        <w:t>Cần Thơ, 2024</w:t>
                      </w:r>
                    </w:p>
                  </w:txbxContent>
                </v:textbox>
              </v:shape>
            </w:pict>
          </mc:Fallback>
        </mc:AlternateContent>
      </w:r>
    </w:p>
    <w:p w14:paraId="7337D313" w14:textId="77777777" w:rsidR="00532A5B" w:rsidRPr="00532A5B" w:rsidRDefault="00532A5B">
      <w:pPr>
        <w:spacing w:line="240" w:lineRule="auto"/>
        <w:rPr>
          <w:lang w:val="vi-VN"/>
        </w:rPr>
        <w:sectPr w:rsidR="00532A5B" w:rsidRPr="00532A5B" w:rsidSect="00AC520D">
          <w:footerReference w:type="default" r:id="rId10"/>
          <w:footerReference w:type="first" r:id="rId11"/>
          <w:pgSz w:w="11907" w:h="16840"/>
          <w:pgMar w:top="1701" w:right="1134" w:bottom="1701" w:left="1985" w:header="720" w:footer="386"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p>
    <w:p w14:paraId="3FA97BE9" w14:textId="77777777" w:rsidR="008C6E49" w:rsidRPr="005C68A9" w:rsidRDefault="004060A4" w:rsidP="005C68A9">
      <w:pPr>
        <w:pStyle w:val="Heading1"/>
        <w:numPr>
          <w:ilvl w:val="0"/>
          <w:numId w:val="0"/>
        </w:numPr>
      </w:pPr>
      <w:bookmarkStart w:id="0" w:name="_Toc168337023"/>
      <w:r w:rsidRPr="005C68A9">
        <w:lastRenderedPageBreak/>
        <w:t>MỤC LỤC</w:t>
      </w:r>
      <w:bookmarkEnd w:id="0"/>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rPr>
      </w:sdtEndPr>
      <w:sdtContent>
        <w:p w14:paraId="640364CC" w14:textId="77777777" w:rsidR="008C6E49" w:rsidRDefault="008C6E49">
          <w:pPr>
            <w:pStyle w:val="TOCHeading1"/>
            <w:spacing w:before="0" w:after="0" w:line="240" w:lineRule="auto"/>
          </w:pPr>
        </w:p>
        <w:p w14:paraId="713EC710" w14:textId="77777777" w:rsidR="00045D98" w:rsidRDefault="004060A4">
          <w:pPr>
            <w:pStyle w:val="TOC1"/>
            <w:tabs>
              <w:tab w:val="right" w:leader="dot" w:pos="8778"/>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168337023" w:history="1">
            <w:r w:rsidR="00045D98" w:rsidRPr="00C16BB4">
              <w:rPr>
                <w:rStyle w:val="Hyperlink"/>
                <w:noProof/>
              </w:rPr>
              <w:t>MỤC LỤC</w:t>
            </w:r>
            <w:r w:rsidR="00045D98">
              <w:rPr>
                <w:noProof/>
                <w:webHidden/>
              </w:rPr>
              <w:tab/>
            </w:r>
            <w:r w:rsidR="00045D98">
              <w:rPr>
                <w:noProof/>
                <w:webHidden/>
              </w:rPr>
              <w:fldChar w:fldCharType="begin"/>
            </w:r>
            <w:r w:rsidR="00045D98">
              <w:rPr>
                <w:noProof/>
                <w:webHidden/>
              </w:rPr>
              <w:instrText xml:space="preserve"> PAGEREF _Toc168337023 \h </w:instrText>
            </w:r>
            <w:r w:rsidR="00045D98">
              <w:rPr>
                <w:noProof/>
                <w:webHidden/>
              </w:rPr>
            </w:r>
            <w:r w:rsidR="00045D98">
              <w:rPr>
                <w:noProof/>
                <w:webHidden/>
              </w:rPr>
              <w:fldChar w:fldCharType="separate"/>
            </w:r>
            <w:r w:rsidR="00045D98">
              <w:rPr>
                <w:noProof/>
                <w:webHidden/>
              </w:rPr>
              <w:t>i</w:t>
            </w:r>
            <w:r w:rsidR="00045D98">
              <w:rPr>
                <w:noProof/>
                <w:webHidden/>
              </w:rPr>
              <w:fldChar w:fldCharType="end"/>
            </w:r>
          </w:hyperlink>
        </w:p>
        <w:p w14:paraId="1067B2AB"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4" w:history="1">
            <w:r w:rsidRPr="00C16BB4">
              <w:rPr>
                <w:rStyle w:val="Hyperlink"/>
                <w:noProof/>
              </w:rPr>
              <w:t xml:space="preserve">DANH MỤC </w:t>
            </w:r>
            <w:r w:rsidRPr="00C16BB4">
              <w:rPr>
                <w:rStyle w:val="Hyperlink"/>
                <w:noProof/>
              </w:rPr>
              <w:t>H</w:t>
            </w:r>
            <w:r w:rsidRPr="00C16BB4">
              <w:rPr>
                <w:rStyle w:val="Hyperlink"/>
                <w:noProof/>
              </w:rPr>
              <w:t>ÌNH VẼ</w:t>
            </w:r>
            <w:r>
              <w:rPr>
                <w:noProof/>
                <w:webHidden/>
              </w:rPr>
              <w:tab/>
            </w:r>
            <w:r>
              <w:rPr>
                <w:noProof/>
                <w:webHidden/>
              </w:rPr>
              <w:fldChar w:fldCharType="begin"/>
            </w:r>
            <w:r>
              <w:rPr>
                <w:noProof/>
                <w:webHidden/>
              </w:rPr>
              <w:instrText xml:space="preserve"> PAGEREF _Toc168337024 \h </w:instrText>
            </w:r>
            <w:r>
              <w:rPr>
                <w:noProof/>
                <w:webHidden/>
              </w:rPr>
            </w:r>
            <w:r>
              <w:rPr>
                <w:noProof/>
                <w:webHidden/>
              </w:rPr>
              <w:fldChar w:fldCharType="separate"/>
            </w:r>
            <w:r>
              <w:rPr>
                <w:noProof/>
                <w:webHidden/>
              </w:rPr>
              <w:t>iii</w:t>
            </w:r>
            <w:r>
              <w:rPr>
                <w:noProof/>
                <w:webHidden/>
              </w:rPr>
              <w:fldChar w:fldCharType="end"/>
            </w:r>
          </w:hyperlink>
        </w:p>
        <w:p w14:paraId="753DF55A"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5" w:history="1">
            <w:r w:rsidRPr="00C16BB4">
              <w:rPr>
                <w:rStyle w:val="Hyperlink"/>
                <w:noProof/>
              </w:rPr>
              <w:t>DANH MỤC BẢNG BIỂU</w:t>
            </w:r>
            <w:r>
              <w:rPr>
                <w:noProof/>
                <w:webHidden/>
              </w:rPr>
              <w:tab/>
            </w:r>
            <w:r>
              <w:rPr>
                <w:noProof/>
                <w:webHidden/>
              </w:rPr>
              <w:fldChar w:fldCharType="begin"/>
            </w:r>
            <w:r>
              <w:rPr>
                <w:noProof/>
                <w:webHidden/>
              </w:rPr>
              <w:instrText xml:space="preserve"> PAGEREF _Toc168337025 \h </w:instrText>
            </w:r>
            <w:r>
              <w:rPr>
                <w:noProof/>
                <w:webHidden/>
              </w:rPr>
            </w:r>
            <w:r>
              <w:rPr>
                <w:noProof/>
                <w:webHidden/>
              </w:rPr>
              <w:fldChar w:fldCharType="separate"/>
            </w:r>
            <w:r>
              <w:rPr>
                <w:noProof/>
                <w:webHidden/>
              </w:rPr>
              <w:t>vi</w:t>
            </w:r>
            <w:r>
              <w:rPr>
                <w:noProof/>
                <w:webHidden/>
              </w:rPr>
              <w:fldChar w:fldCharType="end"/>
            </w:r>
          </w:hyperlink>
        </w:p>
        <w:p w14:paraId="64FA767A"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6" w:history="1">
            <w:r w:rsidRPr="00C16BB4">
              <w:rPr>
                <w:rStyle w:val="Hyperlink"/>
                <w:noProof/>
                <w:lang w:val="vi-VN"/>
              </w:rPr>
              <w:t>NHẬN XÉT CỦA GIẢNG VIÊN HƯỚNG DẪN</w:t>
            </w:r>
            <w:r>
              <w:rPr>
                <w:noProof/>
                <w:webHidden/>
              </w:rPr>
              <w:tab/>
            </w:r>
            <w:r>
              <w:rPr>
                <w:noProof/>
                <w:webHidden/>
              </w:rPr>
              <w:fldChar w:fldCharType="begin"/>
            </w:r>
            <w:r>
              <w:rPr>
                <w:noProof/>
                <w:webHidden/>
              </w:rPr>
              <w:instrText xml:space="preserve"> PAGEREF _Toc168337026 \h </w:instrText>
            </w:r>
            <w:r>
              <w:rPr>
                <w:noProof/>
                <w:webHidden/>
              </w:rPr>
            </w:r>
            <w:r>
              <w:rPr>
                <w:noProof/>
                <w:webHidden/>
              </w:rPr>
              <w:fldChar w:fldCharType="separate"/>
            </w:r>
            <w:r>
              <w:rPr>
                <w:noProof/>
                <w:webHidden/>
              </w:rPr>
              <w:t>vii</w:t>
            </w:r>
            <w:r>
              <w:rPr>
                <w:noProof/>
                <w:webHidden/>
              </w:rPr>
              <w:fldChar w:fldCharType="end"/>
            </w:r>
          </w:hyperlink>
        </w:p>
        <w:p w14:paraId="77A01F07"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7" w:history="1">
            <w:r w:rsidRPr="00C16BB4">
              <w:rPr>
                <w:rStyle w:val="Hyperlink"/>
                <w:noProof/>
                <w:lang w:val="vi-VN"/>
              </w:rPr>
              <w:t>LỜI CAM ĐOAN</w:t>
            </w:r>
            <w:r>
              <w:rPr>
                <w:noProof/>
                <w:webHidden/>
              </w:rPr>
              <w:tab/>
            </w:r>
            <w:r>
              <w:rPr>
                <w:noProof/>
                <w:webHidden/>
              </w:rPr>
              <w:fldChar w:fldCharType="begin"/>
            </w:r>
            <w:r>
              <w:rPr>
                <w:noProof/>
                <w:webHidden/>
              </w:rPr>
              <w:instrText xml:space="preserve"> PAGEREF _Toc168337027 \h </w:instrText>
            </w:r>
            <w:r>
              <w:rPr>
                <w:noProof/>
                <w:webHidden/>
              </w:rPr>
            </w:r>
            <w:r>
              <w:rPr>
                <w:noProof/>
                <w:webHidden/>
              </w:rPr>
              <w:fldChar w:fldCharType="separate"/>
            </w:r>
            <w:r>
              <w:rPr>
                <w:noProof/>
                <w:webHidden/>
              </w:rPr>
              <w:t>vii</w:t>
            </w:r>
            <w:r>
              <w:rPr>
                <w:noProof/>
                <w:webHidden/>
              </w:rPr>
              <w:fldChar w:fldCharType="end"/>
            </w:r>
          </w:hyperlink>
        </w:p>
        <w:p w14:paraId="54D34148"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8" w:history="1">
            <w:r w:rsidRPr="00C16BB4">
              <w:rPr>
                <w:rStyle w:val="Hyperlink"/>
                <w:noProof/>
                <w:lang w:val="vi-VN"/>
              </w:rPr>
              <w:t>LỜI CẢM ƠN</w:t>
            </w:r>
            <w:r>
              <w:rPr>
                <w:noProof/>
                <w:webHidden/>
              </w:rPr>
              <w:tab/>
            </w:r>
            <w:r>
              <w:rPr>
                <w:noProof/>
                <w:webHidden/>
              </w:rPr>
              <w:fldChar w:fldCharType="begin"/>
            </w:r>
            <w:r>
              <w:rPr>
                <w:noProof/>
                <w:webHidden/>
              </w:rPr>
              <w:instrText xml:space="preserve"> PAGEREF _Toc168337028 \h </w:instrText>
            </w:r>
            <w:r>
              <w:rPr>
                <w:noProof/>
                <w:webHidden/>
              </w:rPr>
            </w:r>
            <w:r>
              <w:rPr>
                <w:noProof/>
                <w:webHidden/>
              </w:rPr>
              <w:fldChar w:fldCharType="separate"/>
            </w:r>
            <w:r>
              <w:rPr>
                <w:noProof/>
                <w:webHidden/>
              </w:rPr>
              <w:t>iv</w:t>
            </w:r>
            <w:r>
              <w:rPr>
                <w:noProof/>
                <w:webHidden/>
              </w:rPr>
              <w:fldChar w:fldCharType="end"/>
            </w:r>
          </w:hyperlink>
        </w:p>
        <w:p w14:paraId="477C5D2B"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29" w:history="1">
            <w:r w:rsidRPr="00C16BB4">
              <w:rPr>
                <w:rStyle w:val="Hyperlink"/>
                <w:noProof/>
                <w:lang w:val="vi-VN"/>
              </w:rPr>
              <w:t>LỜI NÓI ĐẦU</w:t>
            </w:r>
            <w:r>
              <w:rPr>
                <w:noProof/>
                <w:webHidden/>
              </w:rPr>
              <w:tab/>
            </w:r>
            <w:r>
              <w:rPr>
                <w:noProof/>
                <w:webHidden/>
              </w:rPr>
              <w:fldChar w:fldCharType="begin"/>
            </w:r>
            <w:r>
              <w:rPr>
                <w:noProof/>
                <w:webHidden/>
              </w:rPr>
              <w:instrText xml:space="preserve"> PAGEREF _Toc168337029 \h </w:instrText>
            </w:r>
            <w:r>
              <w:rPr>
                <w:noProof/>
                <w:webHidden/>
              </w:rPr>
            </w:r>
            <w:r>
              <w:rPr>
                <w:noProof/>
                <w:webHidden/>
              </w:rPr>
              <w:fldChar w:fldCharType="separate"/>
            </w:r>
            <w:r>
              <w:rPr>
                <w:noProof/>
                <w:webHidden/>
              </w:rPr>
              <w:t>x</w:t>
            </w:r>
            <w:r>
              <w:rPr>
                <w:noProof/>
                <w:webHidden/>
              </w:rPr>
              <w:fldChar w:fldCharType="end"/>
            </w:r>
          </w:hyperlink>
        </w:p>
        <w:p w14:paraId="090F17B0"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30" w:history="1">
            <w:r w:rsidRPr="00C16BB4">
              <w:rPr>
                <w:rStyle w:val="Hyperlink"/>
                <w:noProof/>
                <w:lang w:val="vi-VN"/>
              </w:rPr>
              <w:t>CHƯƠNG 1. MỞ ĐẦU VÀ CƠ SỞ LÝ THUYẾT</w:t>
            </w:r>
            <w:r>
              <w:rPr>
                <w:noProof/>
                <w:webHidden/>
              </w:rPr>
              <w:tab/>
            </w:r>
            <w:r>
              <w:rPr>
                <w:noProof/>
                <w:webHidden/>
              </w:rPr>
              <w:fldChar w:fldCharType="begin"/>
            </w:r>
            <w:r>
              <w:rPr>
                <w:noProof/>
                <w:webHidden/>
              </w:rPr>
              <w:instrText xml:space="preserve"> PAGEREF _Toc168337030 \h </w:instrText>
            </w:r>
            <w:r>
              <w:rPr>
                <w:noProof/>
                <w:webHidden/>
              </w:rPr>
            </w:r>
            <w:r>
              <w:rPr>
                <w:noProof/>
                <w:webHidden/>
              </w:rPr>
              <w:fldChar w:fldCharType="separate"/>
            </w:r>
            <w:r>
              <w:rPr>
                <w:noProof/>
                <w:webHidden/>
              </w:rPr>
              <w:t>1</w:t>
            </w:r>
            <w:r>
              <w:rPr>
                <w:noProof/>
                <w:webHidden/>
              </w:rPr>
              <w:fldChar w:fldCharType="end"/>
            </w:r>
          </w:hyperlink>
        </w:p>
        <w:p w14:paraId="230C5EFB"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31" w:history="1">
            <w:r w:rsidRPr="00C16BB4">
              <w:rPr>
                <w:rStyle w:val="Hyperlink"/>
                <w:noProof/>
              </w:rPr>
              <w:t>1.1</w:t>
            </w:r>
            <w:r>
              <w:rPr>
                <w:rFonts w:asciiTheme="minorHAnsi" w:eastAsiaTheme="minorEastAsia" w:hAnsiTheme="minorHAnsi" w:cstheme="minorBidi"/>
                <w:noProof/>
                <w:color w:val="auto"/>
                <w:sz w:val="22"/>
                <w:szCs w:val="22"/>
                <w:lang w:val="vi-VN" w:eastAsia="vi-VN"/>
              </w:rPr>
              <w:tab/>
            </w:r>
            <w:r w:rsidRPr="00C16BB4">
              <w:rPr>
                <w:rStyle w:val="Hyperlink"/>
                <w:noProof/>
                <w:lang w:val="vi-VN"/>
              </w:rPr>
              <w:t>Lý do chọn đề tài</w:t>
            </w:r>
            <w:r>
              <w:rPr>
                <w:noProof/>
                <w:webHidden/>
              </w:rPr>
              <w:tab/>
            </w:r>
            <w:r>
              <w:rPr>
                <w:noProof/>
                <w:webHidden/>
              </w:rPr>
              <w:fldChar w:fldCharType="begin"/>
            </w:r>
            <w:r>
              <w:rPr>
                <w:noProof/>
                <w:webHidden/>
              </w:rPr>
              <w:instrText xml:space="preserve"> PAGEREF _Toc168337031 \h </w:instrText>
            </w:r>
            <w:r>
              <w:rPr>
                <w:noProof/>
                <w:webHidden/>
              </w:rPr>
            </w:r>
            <w:r>
              <w:rPr>
                <w:noProof/>
                <w:webHidden/>
              </w:rPr>
              <w:fldChar w:fldCharType="separate"/>
            </w:r>
            <w:r>
              <w:rPr>
                <w:noProof/>
                <w:webHidden/>
              </w:rPr>
              <w:t>1</w:t>
            </w:r>
            <w:r>
              <w:rPr>
                <w:noProof/>
                <w:webHidden/>
              </w:rPr>
              <w:fldChar w:fldCharType="end"/>
            </w:r>
          </w:hyperlink>
        </w:p>
        <w:p w14:paraId="2CA484D3"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32" w:history="1">
            <w:r w:rsidRPr="00C16BB4">
              <w:rPr>
                <w:rStyle w:val="Hyperlink"/>
                <w:noProof/>
              </w:rPr>
              <w:t>1.2</w:t>
            </w:r>
            <w:r>
              <w:rPr>
                <w:rFonts w:asciiTheme="minorHAnsi" w:eastAsiaTheme="minorEastAsia" w:hAnsiTheme="minorHAnsi" w:cstheme="minorBidi"/>
                <w:noProof/>
                <w:color w:val="auto"/>
                <w:sz w:val="22"/>
                <w:szCs w:val="22"/>
                <w:lang w:val="vi-VN" w:eastAsia="vi-VN"/>
              </w:rPr>
              <w:tab/>
            </w:r>
            <w:r w:rsidRPr="00C16BB4">
              <w:rPr>
                <w:rStyle w:val="Hyperlink"/>
                <w:noProof/>
              </w:rPr>
              <w:t>Thương mại điện tử Việt Nam</w:t>
            </w:r>
            <w:r>
              <w:rPr>
                <w:noProof/>
                <w:webHidden/>
              </w:rPr>
              <w:tab/>
            </w:r>
            <w:r>
              <w:rPr>
                <w:noProof/>
                <w:webHidden/>
              </w:rPr>
              <w:fldChar w:fldCharType="begin"/>
            </w:r>
            <w:r>
              <w:rPr>
                <w:noProof/>
                <w:webHidden/>
              </w:rPr>
              <w:instrText xml:space="preserve"> PAGEREF _Toc168337032 \h </w:instrText>
            </w:r>
            <w:r>
              <w:rPr>
                <w:noProof/>
                <w:webHidden/>
              </w:rPr>
            </w:r>
            <w:r>
              <w:rPr>
                <w:noProof/>
                <w:webHidden/>
              </w:rPr>
              <w:fldChar w:fldCharType="separate"/>
            </w:r>
            <w:r>
              <w:rPr>
                <w:noProof/>
                <w:webHidden/>
              </w:rPr>
              <w:t>2</w:t>
            </w:r>
            <w:r>
              <w:rPr>
                <w:noProof/>
                <w:webHidden/>
              </w:rPr>
              <w:fldChar w:fldCharType="end"/>
            </w:r>
          </w:hyperlink>
        </w:p>
        <w:p w14:paraId="3E884AA0"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33" w:history="1">
            <w:r w:rsidRPr="00C16BB4">
              <w:rPr>
                <w:rStyle w:val="Hyperlink"/>
                <w:noProof/>
              </w:rPr>
              <w:t>1.3</w:t>
            </w:r>
            <w:r>
              <w:rPr>
                <w:rFonts w:asciiTheme="minorHAnsi" w:eastAsiaTheme="minorEastAsia" w:hAnsiTheme="minorHAnsi" w:cstheme="minorBidi"/>
                <w:noProof/>
                <w:color w:val="auto"/>
                <w:sz w:val="22"/>
                <w:szCs w:val="22"/>
                <w:lang w:val="vi-VN" w:eastAsia="vi-VN"/>
              </w:rPr>
              <w:tab/>
            </w:r>
            <w:r w:rsidRPr="00C16BB4">
              <w:rPr>
                <w:rStyle w:val="Hyperlink"/>
                <w:noProof/>
              </w:rPr>
              <w:t>Mục tiêu và chức năng chính của hệ thống</w:t>
            </w:r>
            <w:r>
              <w:rPr>
                <w:noProof/>
                <w:webHidden/>
              </w:rPr>
              <w:tab/>
            </w:r>
            <w:r>
              <w:rPr>
                <w:noProof/>
                <w:webHidden/>
              </w:rPr>
              <w:fldChar w:fldCharType="begin"/>
            </w:r>
            <w:r>
              <w:rPr>
                <w:noProof/>
                <w:webHidden/>
              </w:rPr>
              <w:instrText xml:space="preserve"> PAGEREF _Toc168337033 \h </w:instrText>
            </w:r>
            <w:r>
              <w:rPr>
                <w:noProof/>
                <w:webHidden/>
              </w:rPr>
            </w:r>
            <w:r>
              <w:rPr>
                <w:noProof/>
                <w:webHidden/>
              </w:rPr>
              <w:fldChar w:fldCharType="separate"/>
            </w:r>
            <w:r>
              <w:rPr>
                <w:noProof/>
                <w:webHidden/>
              </w:rPr>
              <w:t>3</w:t>
            </w:r>
            <w:r>
              <w:rPr>
                <w:noProof/>
                <w:webHidden/>
              </w:rPr>
              <w:fldChar w:fldCharType="end"/>
            </w:r>
          </w:hyperlink>
        </w:p>
        <w:p w14:paraId="0DA3A9E7"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34" w:history="1">
            <w:r w:rsidRPr="00C16BB4">
              <w:rPr>
                <w:rStyle w:val="Hyperlink"/>
                <w:noProof/>
              </w:rPr>
              <w:t>1.4</w:t>
            </w:r>
            <w:r>
              <w:rPr>
                <w:rFonts w:asciiTheme="minorHAnsi" w:eastAsiaTheme="minorEastAsia" w:hAnsiTheme="minorHAnsi" w:cstheme="minorBidi"/>
                <w:noProof/>
                <w:color w:val="auto"/>
                <w:sz w:val="22"/>
                <w:szCs w:val="22"/>
                <w:lang w:val="vi-VN" w:eastAsia="vi-VN"/>
              </w:rPr>
              <w:tab/>
            </w:r>
            <w:r w:rsidRPr="00C16BB4">
              <w:rPr>
                <w:rStyle w:val="Hyperlink"/>
                <w:noProof/>
              </w:rPr>
              <w:t>Định hướng giải quyết vấn đề</w:t>
            </w:r>
            <w:r>
              <w:rPr>
                <w:noProof/>
                <w:webHidden/>
              </w:rPr>
              <w:tab/>
            </w:r>
            <w:r>
              <w:rPr>
                <w:noProof/>
                <w:webHidden/>
              </w:rPr>
              <w:fldChar w:fldCharType="begin"/>
            </w:r>
            <w:r>
              <w:rPr>
                <w:noProof/>
                <w:webHidden/>
              </w:rPr>
              <w:instrText xml:space="preserve"> PAGEREF _Toc168337034 \h </w:instrText>
            </w:r>
            <w:r>
              <w:rPr>
                <w:noProof/>
                <w:webHidden/>
              </w:rPr>
            </w:r>
            <w:r>
              <w:rPr>
                <w:noProof/>
                <w:webHidden/>
              </w:rPr>
              <w:fldChar w:fldCharType="separate"/>
            </w:r>
            <w:r>
              <w:rPr>
                <w:noProof/>
                <w:webHidden/>
              </w:rPr>
              <w:t>3</w:t>
            </w:r>
            <w:r>
              <w:rPr>
                <w:noProof/>
                <w:webHidden/>
              </w:rPr>
              <w:fldChar w:fldCharType="end"/>
            </w:r>
          </w:hyperlink>
        </w:p>
        <w:p w14:paraId="5AB9CB39"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35" w:history="1">
            <w:r w:rsidRPr="00C16BB4">
              <w:rPr>
                <w:rStyle w:val="Hyperlink"/>
                <w:noProof/>
              </w:rPr>
              <w:t>1.5</w:t>
            </w:r>
            <w:r>
              <w:rPr>
                <w:rFonts w:asciiTheme="minorHAnsi" w:eastAsiaTheme="minorEastAsia" w:hAnsiTheme="minorHAnsi" w:cstheme="minorBidi"/>
                <w:noProof/>
                <w:color w:val="auto"/>
                <w:sz w:val="22"/>
                <w:szCs w:val="22"/>
                <w:lang w:val="vi-VN" w:eastAsia="vi-VN"/>
              </w:rPr>
              <w:tab/>
            </w:r>
            <w:r w:rsidRPr="00C16BB4">
              <w:rPr>
                <w:rStyle w:val="Hyperlink"/>
                <w:noProof/>
              </w:rPr>
              <w:t>Tóm tắt cơ sở lý thuyết</w:t>
            </w:r>
            <w:r>
              <w:rPr>
                <w:noProof/>
                <w:webHidden/>
              </w:rPr>
              <w:tab/>
            </w:r>
            <w:r>
              <w:rPr>
                <w:noProof/>
                <w:webHidden/>
              </w:rPr>
              <w:fldChar w:fldCharType="begin"/>
            </w:r>
            <w:r>
              <w:rPr>
                <w:noProof/>
                <w:webHidden/>
              </w:rPr>
              <w:instrText xml:space="preserve"> PAGEREF _Toc168337035 \h </w:instrText>
            </w:r>
            <w:r>
              <w:rPr>
                <w:noProof/>
                <w:webHidden/>
              </w:rPr>
            </w:r>
            <w:r>
              <w:rPr>
                <w:noProof/>
                <w:webHidden/>
              </w:rPr>
              <w:fldChar w:fldCharType="separate"/>
            </w:r>
            <w:r>
              <w:rPr>
                <w:noProof/>
                <w:webHidden/>
              </w:rPr>
              <w:t>4</w:t>
            </w:r>
            <w:r>
              <w:rPr>
                <w:noProof/>
                <w:webHidden/>
              </w:rPr>
              <w:fldChar w:fldCharType="end"/>
            </w:r>
          </w:hyperlink>
        </w:p>
        <w:p w14:paraId="24B62E6A"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36" w:history="1">
            <w:r w:rsidRPr="00C16BB4">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noProof/>
                <w:color w:val="auto"/>
                <w:sz w:val="22"/>
                <w:szCs w:val="22"/>
                <w:lang w:val="vi-VN" w:eastAsia="vi-VN"/>
              </w:rPr>
              <w:tab/>
            </w:r>
            <w:r w:rsidRPr="00C16BB4">
              <w:rPr>
                <w:rStyle w:val="Hyperlink"/>
                <w:noProof/>
              </w:rPr>
              <w:t>Ngôn ngữ lập trình PHP</w:t>
            </w:r>
            <w:r>
              <w:rPr>
                <w:noProof/>
                <w:webHidden/>
              </w:rPr>
              <w:tab/>
            </w:r>
            <w:r>
              <w:rPr>
                <w:noProof/>
                <w:webHidden/>
              </w:rPr>
              <w:fldChar w:fldCharType="begin"/>
            </w:r>
            <w:r>
              <w:rPr>
                <w:noProof/>
                <w:webHidden/>
              </w:rPr>
              <w:instrText xml:space="preserve"> PAGEREF _Toc168337036 \h </w:instrText>
            </w:r>
            <w:r>
              <w:rPr>
                <w:noProof/>
                <w:webHidden/>
              </w:rPr>
            </w:r>
            <w:r>
              <w:rPr>
                <w:noProof/>
                <w:webHidden/>
              </w:rPr>
              <w:fldChar w:fldCharType="separate"/>
            </w:r>
            <w:r>
              <w:rPr>
                <w:noProof/>
                <w:webHidden/>
              </w:rPr>
              <w:t>4</w:t>
            </w:r>
            <w:r>
              <w:rPr>
                <w:noProof/>
                <w:webHidden/>
              </w:rPr>
              <w:fldChar w:fldCharType="end"/>
            </w:r>
          </w:hyperlink>
        </w:p>
        <w:p w14:paraId="7C1F50C7"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37" w:history="1">
            <w:r w:rsidRPr="00C16BB4">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noProof/>
                <w:color w:val="auto"/>
                <w:sz w:val="22"/>
                <w:szCs w:val="22"/>
                <w:lang w:val="vi-VN" w:eastAsia="vi-VN"/>
              </w:rPr>
              <w:tab/>
            </w:r>
            <w:r w:rsidRPr="00C16BB4">
              <w:rPr>
                <w:rStyle w:val="Hyperlink"/>
                <w:noProof/>
              </w:rPr>
              <w:t>Laravel Framework</w:t>
            </w:r>
            <w:r>
              <w:rPr>
                <w:noProof/>
                <w:webHidden/>
              </w:rPr>
              <w:tab/>
            </w:r>
            <w:r>
              <w:rPr>
                <w:noProof/>
                <w:webHidden/>
              </w:rPr>
              <w:fldChar w:fldCharType="begin"/>
            </w:r>
            <w:r>
              <w:rPr>
                <w:noProof/>
                <w:webHidden/>
              </w:rPr>
              <w:instrText xml:space="preserve"> PAGEREF _Toc168337037 \h </w:instrText>
            </w:r>
            <w:r>
              <w:rPr>
                <w:noProof/>
                <w:webHidden/>
              </w:rPr>
            </w:r>
            <w:r>
              <w:rPr>
                <w:noProof/>
                <w:webHidden/>
              </w:rPr>
              <w:fldChar w:fldCharType="separate"/>
            </w:r>
            <w:r>
              <w:rPr>
                <w:noProof/>
                <w:webHidden/>
              </w:rPr>
              <w:t>10</w:t>
            </w:r>
            <w:r>
              <w:rPr>
                <w:noProof/>
                <w:webHidden/>
              </w:rPr>
              <w:fldChar w:fldCharType="end"/>
            </w:r>
          </w:hyperlink>
        </w:p>
        <w:p w14:paraId="586ACBF1"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38" w:history="1">
            <w:r w:rsidRPr="00C16BB4">
              <w:rPr>
                <w:rStyle w:val="Hyperlink"/>
                <w:noProof/>
                <w14:scene3d>
                  <w14:camera w14:prst="orthographicFront"/>
                  <w14:lightRig w14:rig="threePt" w14:dir="t">
                    <w14:rot w14:lat="0" w14:lon="0" w14:rev="0"/>
                  </w14:lightRig>
                </w14:scene3d>
              </w:rPr>
              <w:t>1.5.3</w:t>
            </w:r>
            <w:r>
              <w:rPr>
                <w:rFonts w:asciiTheme="minorHAnsi" w:eastAsiaTheme="minorEastAsia" w:hAnsiTheme="minorHAnsi" w:cstheme="minorBidi"/>
                <w:noProof/>
                <w:color w:val="auto"/>
                <w:sz w:val="22"/>
                <w:szCs w:val="22"/>
                <w:lang w:val="vi-VN" w:eastAsia="vi-VN"/>
              </w:rPr>
              <w:tab/>
            </w:r>
            <w:r w:rsidRPr="00C16BB4">
              <w:rPr>
                <w:rStyle w:val="Hyperlink"/>
                <w:noProof/>
              </w:rPr>
              <w:t>HTML, CSS và JavaScript</w:t>
            </w:r>
            <w:r>
              <w:rPr>
                <w:noProof/>
                <w:webHidden/>
              </w:rPr>
              <w:tab/>
            </w:r>
            <w:r>
              <w:rPr>
                <w:noProof/>
                <w:webHidden/>
              </w:rPr>
              <w:fldChar w:fldCharType="begin"/>
            </w:r>
            <w:r>
              <w:rPr>
                <w:noProof/>
                <w:webHidden/>
              </w:rPr>
              <w:instrText xml:space="preserve"> PAGEREF _Toc168337038 \h </w:instrText>
            </w:r>
            <w:r>
              <w:rPr>
                <w:noProof/>
                <w:webHidden/>
              </w:rPr>
            </w:r>
            <w:r>
              <w:rPr>
                <w:noProof/>
                <w:webHidden/>
              </w:rPr>
              <w:fldChar w:fldCharType="separate"/>
            </w:r>
            <w:r>
              <w:rPr>
                <w:noProof/>
                <w:webHidden/>
              </w:rPr>
              <w:t>12</w:t>
            </w:r>
            <w:r>
              <w:rPr>
                <w:noProof/>
                <w:webHidden/>
              </w:rPr>
              <w:fldChar w:fldCharType="end"/>
            </w:r>
          </w:hyperlink>
        </w:p>
        <w:p w14:paraId="141EBAE3"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39" w:history="1">
            <w:r w:rsidRPr="00C16BB4">
              <w:rPr>
                <w:rStyle w:val="Hyperlink"/>
                <w:noProof/>
                <w14:scene3d>
                  <w14:camera w14:prst="orthographicFront"/>
                  <w14:lightRig w14:rig="threePt" w14:dir="t">
                    <w14:rot w14:lat="0" w14:lon="0" w14:rev="0"/>
                  </w14:lightRig>
                </w14:scene3d>
              </w:rPr>
              <w:t>1.5.4</w:t>
            </w:r>
            <w:r>
              <w:rPr>
                <w:rFonts w:asciiTheme="minorHAnsi" w:eastAsiaTheme="minorEastAsia" w:hAnsiTheme="minorHAnsi" w:cstheme="minorBidi"/>
                <w:noProof/>
                <w:color w:val="auto"/>
                <w:sz w:val="22"/>
                <w:szCs w:val="22"/>
                <w:lang w:val="vi-VN" w:eastAsia="vi-VN"/>
              </w:rPr>
              <w:tab/>
            </w:r>
            <w:r w:rsidRPr="00C16BB4">
              <w:rPr>
                <w:rStyle w:val="Hyperlink"/>
                <w:noProof/>
              </w:rPr>
              <w:t>Môi trường phát triển ứng dụng</w:t>
            </w:r>
            <w:r>
              <w:rPr>
                <w:noProof/>
                <w:webHidden/>
              </w:rPr>
              <w:tab/>
            </w:r>
            <w:r>
              <w:rPr>
                <w:noProof/>
                <w:webHidden/>
              </w:rPr>
              <w:fldChar w:fldCharType="begin"/>
            </w:r>
            <w:r>
              <w:rPr>
                <w:noProof/>
                <w:webHidden/>
              </w:rPr>
              <w:instrText xml:space="preserve"> PAGEREF _Toc168337039 \h </w:instrText>
            </w:r>
            <w:r>
              <w:rPr>
                <w:noProof/>
                <w:webHidden/>
              </w:rPr>
            </w:r>
            <w:r>
              <w:rPr>
                <w:noProof/>
                <w:webHidden/>
              </w:rPr>
              <w:fldChar w:fldCharType="separate"/>
            </w:r>
            <w:r>
              <w:rPr>
                <w:noProof/>
                <w:webHidden/>
              </w:rPr>
              <w:t>14</w:t>
            </w:r>
            <w:r>
              <w:rPr>
                <w:noProof/>
                <w:webHidden/>
              </w:rPr>
              <w:fldChar w:fldCharType="end"/>
            </w:r>
          </w:hyperlink>
        </w:p>
        <w:p w14:paraId="79F4643D"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40" w:history="1">
            <w:r w:rsidRPr="00C16BB4">
              <w:rPr>
                <w:rStyle w:val="Hyperlink"/>
                <w:noProof/>
                <w14:scene3d>
                  <w14:camera w14:prst="orthographicFront"/>
                  <w14:lightRig w14:rig="threePt" w14:dir="t">
                    <w14:rot w14:lat="0" w14:lon="0" w14:rev="0"/>
                  </w14:lightRig>
                </w14:scene3d>
              </w:rPr>
              <w:t>1.5.5</w:t>
            </w:r>
            <w:r>
              <w:rPr>
                <w:rFonts w:asciiTheme="minorHAnsi" w:eastAsiaTheme="minorEastAsia" w:hAnsiTheme="minorHAnsi" w:cstheme="minorBidi"/>
                <w:noProof/>
                <w:color w:val="auto"/>
                <w:sz w:val="22"/>
                <w:szCs w:val="22"/>
                <w:lang w:val="vi-VN" w:eastAsia="vi-VN"/>
              </w:rPr>
              <w:tab/>
            </w:r>
            <w:r w:rsidRPr="00C16BB4">
              <w:rPr>
                <w:rStyle w:val="Hyperlink"/>
                <w:noProof/>
              </w:rPr>
              <w:t>Thanh toán điện tử Ngân Lượng</w:t>
            </w:r>
            <w:r>
              <w:rPr>
                <w:noProof/>
                <w:webHidden/>
              </w:rPr>
              <w:tab/>
            </w:r>
            <w:r>
              <w:rPr>
                <w:noProof/>
                <w:webHidden/>
              </w:rPr>
              <w:fldChar w:fldCharType="begin"/>
            </w:r>
            <w:r>
              <w:rPr>
                <w:noProof/>
                <w:webHidden/>
              </w:rPr>
              <w:instrText xml:space="preserve"> PAGEREF _Toc168337040 \h </w:instrText>
            </w:r>
            <w:r>
              <w:rPr>
                <w:noProof/>
                <w:webHidden/>
              </w:rPr>
            </w:r>
            <w:r>
              <w:rPr>
                <w:noProof/>
                <w:webHidden/>
              </w:rPr>
              <w:fldChar w:fldCharType="separate"/>
            </w:r>
            <w:r>
              <w:rPr>
                <w:noProof/>
                <w:webHidden/>
              </w:rPr>
              <w:t>14</w:t>
            </w:r>
            <w:r>
              <w:rPr>
                <w:noProof/>
                <w:webHidden/>
              </w:rPr>
              <w:fldChar w:fldCharType="end"/>
            </w:r>
          </w:hyperlink>
        </w:p>
        <w:p w14:paraId="2FB666D5"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41" w:history="1">
            <w:r w:rsidRPr="00C16BB4">
              <w:rPr>
                <w:rStyle w:val="Hyperlink"/>
                <w:noProof/>
                <w14:scene3d>
                  <w14:camera w14:prst="orthographicFront"/>
                  <w14:lightRig w14:rig="threePt" w14:dir="t">
                    <w14:rot w14:lat="0" w14:lon="0" w14:rev="0"/>
                  </w14:lightRig>
                </w14:scene3d>
              </w:rPr>
              <w:t>1.5.6</w:t>
            </w:r>
            <w:r>
              <w:rPr>
                <w:rFonts w:asciiTheme="minorHAnsi" w:eastAsiaTheme="minorEastAsia" w:hAnsiTheme="minorHAnsi" w:cstheme="minorBidi"/>
                <w:noProof/>
                <w:color w:val="auto"/>
                <w:sz w:val="22"/>
                <w:szCs w:val="22"/>
                <w:lang w:val="vi-VN" w:eastAsia="vi-VN"/>
              </w:rPr>
              <w:tab/>
            </w:r>
            <w:r w:rsidRPr="00C16BB4">
              <w:rPr>
                <w:rStyle w:val="Hyperlink"/>
                <w:noProof/>
              </w:rPr>
              <w:t>Kết luận</w:t>
            </w:r>
            <w:r>
              <w:rPr>
                <w:noProof/>
                <w:webHidden/>
              </w:rPr>
              <w:tab/>
            </w:r>
            <w:r>
              <w:rPr>
                <w:noProof/>
                <w:webHidden/>
              </w:rPr>
              <w:fldChar w:fldCharType="begin"/>
            </w:r>
            <w:r>
              <w:rPr>
                <w:noProof/>
                <w:webHidden/>
              </w:rPr>
              <w:instrText xml:space="preserve"> PAGEREF _Toc168337041 \h </w:instrText>
            </w:r>
            <w:r>
              <w:rPr>
                <w:noProof/>
                <w:webHidden/>
              </w:rPr>
            </w:r>
            <w:r>
              <w:rPr>
                <w:noProof/>
                <w:webHidden/>
              </w:rPr>
              <w:fldChar w:fldCharType="separate"/>
            </w:r>
            <w:r>
              <w:rPr>
                <w:noProof/>
                <w:webHidden/>
              </w:rPr>
              <w:t>17</w:t>
            </w:r>
            <w:r>
              <w:rPr>
                <w:noProof/>
                <w:webHidden/>
              </w:rPr>
              <w:fldChar w:fldCharType="end"/>
            </w:r>
          </w:hyperlink>
        </w:p>
        <w:p w14:paraId="0393B7CC"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42" w:history="1">
            <w:r w:rsidRPr="00C16BB4">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_Toc168337042 \h </w:instrText>
            </w:r>
            <w:r>
              <w:rPr>
                <w:noProof/>
                <w:webHidden/>
              </w:rPr>
            </w:r>
            <w:r>
              <w:rPr>
                <w:noProof/>
                <w:webHidden/>
              </w:rPr>
              <w:fldChar w:fldCharType="separate"/>
            </w:r>
            <w:r>
              <w:rPr>
                <w:noProof/>
                <w:webHidden/>
              </w:rPr>
              <w:t>18</w:t>
            </w:r>
            <w:r>
              <w:rPr>
                <w:noProof/>
                <w:webHidden/>
              </w:rPr>
              <w:fldChar w:fldCharType="end"/>
            </w:r>
          </w:hyperlink>
        </w:p>
        <w:p w14:paraId="54FECC59"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43" w:history="1">
            <w:r w:rsidRPr="00C16BB4">
              <w:rPr>
                <w:rStyle w:val="Hyperlink"/>
                <w:noProof/>
              </w:rPr>
              <w:t>2.1</w:t>
            </w:r>
            <w:r>
              <w:rPr>
                <w:rFonts w:asciiTheme="minorHAnsi" w:eastAsiaTheme="minorEastAsia" w:hAnsiTheme="minorHAnsi" w:cstheme="minorBidi"/>
                <w:noProof/>
                <w:color w:val="auto"/>
                <w:sz w:val="22"/>
                <w:szCs w:val="22"/>
                <w:lang w:val="vi-VN" w:eastAsia="vi-VN"/>
              </w:rPr>
              <w:tab/>
            </w:r>
            <w:r w:rsidRPr="00C16BB4">
              <w:rPr>
                <w:rStyle w:val="Hyperlink"/>
                <w:noProof/>
              </w:rPr>
              <w:t>Các yêu cầu đặt ra cho hệ thống</w:t>
            </w:r>
            <w:r>
              <w:rPr>
                <w:noProof/>
                <w:webHidden/>
              </w:rPr>
              <w:tab/>
            </w:r>
            <w:r>
              <w:rPr>
                <w:noProof/>
                <w:webHidden/>
              </w:rPr>
              <w:fldChar w:fldCharType="begin"/>
            </w:r>
            <w:r>
              <w:rPr>
                <w:noProof/>
                <w:webHidden/>
              </w:rPr>
              <w:instrText xml:space="preserve"> PAGEREF _Toc168337043 \h </w:instrText>
            </w:r>
            <w:r>
              <w:rPr>
                <w:noProof/>
                <w:webHidden/>
              </w:rPr>
            </w:r>
            <w:r>
              <w:rPr>
                <w:noProof/>
                <w:webHidden/>
              </w:rPr>
              <w:fldChar w:fldCharType="separate"/>
            </w:r>
            <w:r>
              <w:rPr>
                <w:noProof/>
                <w:webHidden/>
              </w:rPr>
              <w:t>18</w:t>
            </w:r>
            <w:r>
              <w:rPr>
                <w:noProof/>
                <w:webHidden/>
              </w:rPr>
              <w:fldChar w:fldCharType="end"/>
            </w:r>
          </w:hyperlink>
        </w:p>
        <w:p w14:paraId="4DF257DC"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44" w:history="1">
            <w:r w:rsidRPr="00C16BB4">
              <w:rPr>
                <w:rStyle w:val="Hyperlink"/>
                <w:noProof/>
              </w:rPr>
              <w:t>2.2</w:t>
            </w:r>
            <w:r>
              <w:rPr>
                <w:rFonts w:asciiTheme="minorHAnsi" w:eastAsiaTheme="minorEastAsia" w:hAnsiTheme="minorHAnsi" w:cstheme="minorBidi"/>
                <w:noProof/>
                <w:color w:val="auto"/>
                <w:sz w:val="22"/>
                <w:szCs w:val="22"/>
                <w:lang w:val="vi-VN" w:eastAsia="vi-VN"/>
              </w:rPr>
              <w:tab/>
            </w:r>
            <w:r w:rsidRPr="00C16BB4">
              <w:rPr>
                <w:rStyle w:val="Hyperlink"/>
                <w:noProof/>
              </w:rPr>
              <w:t>Các tác nhân của hệ thống</w:t>
            </w:r>
            <w:r>
              <w:rPr>
                <w:noProof/>
                <w:webHidden/>
              </w:rPr>
              <w:tab/>
            </w:r>
            <w:r>
              <w:rPr>
                <w:noProof/>
                <w:webHidden/>
              </w:rPr>
              <w:fldChar w:fldCharType="begin"/>
            </w:r>
            <w:r>
              <w:rPr>
                <w:noProof/>
                <w:webHidden/>
              </w:rPr>
              <w:instrText xml:space="preserve"> PAGEREF _Toc168337044 \h </w:instrText>
            </w:r>
            <w:r>
              <w:rPr>
                <w:noProof/>
                <w:webHidden/>
              </w:rPr>
            </w:r>
            <w:r>
              <w:rPr>
                <w:noProof/>
                <w:webHidden/>
              </w:rPr>
              <w:fldChar w:fldCharType="separate"/>
            </w:r>
            <w:r>
              <w:rPr>
                <w:noProof/>
                <w:webHidden/>
              </w:rPr>
              <w:t>18</w:t>
            </w:r>
            <w:r>
              <w:rPr>
                <w:noProof/>
                <w:webHidden/>
              </w:rPr>
              <w:fldChar w:fldCharType="end"/>
            </w:r>
          </w:hyperlink>
        </w:p>
        <w:p w14:paraId="6521717B"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45" w:history="1">
            <w:r w:rsidRPr="00C16BB4">
              <w:rPr>
                <w:rStyle w:val="Hyperlink"/>
                <w:noProof/>
              </w:rPr>
              <w:t>2.3</w:t>
            </w:r>
            <w:r>
              <w:rPr>
                <w:rFonts w:asciiTheme="minorHAnsi" w:eastAsiaTheme="minorEastAsia" w:hAnsiTheme="minorHAnsi" w:cstheme="minorBidi"/>
                <w:noProof/>
                <w:color w:val="auto"/>
                <w:sz w:val="22"/>
                <w:szCs w:val="22"/>
                <w:lang w:val="vi-VN" w:eastAsia="vi-VN"/>
              </w:rPr>
              <w:tab/>
            </w:r>
            <w:r w:rsidRPr="00C16BB4">
              <w:rPr>
                <w:rStyle w:val="Hyperlink"/>
                <w:noProof/>
              </w:rPr>
              <w:t>Biểu đồ UseCase của hệ thống</w:t>
            </w:r>
            <w:r>
              <w:rPr>
                <w:noProof/>
                <w:webHidden/>
              </w:rPr>
              <w:tab/>
            </w:r>
            <w:r>
              <w:rPr>
                <w:noProof/>
                <w:webHidden/>
              </w:rPr>
              <w:fldChar w:fldCharType="begin"/>
            </w:r>
            <w:r>
              <w:rPr>
                <w:noProof/>
                <w:webHidden/>
              </w:rPr>
              <w:instrText xml:space="preserve"> PAGEREF _Toc168337045 \h </w:instrText>
            </w:r>
            <w:r>
              <w:rPr>
                <w:noProof/>
                <w:webHidden/>
              </w:rPr>
            </w:r>
            <w:r>
              <w:rPr>
                <w:noProof/>
                <w:webHidden/>
              </w:rPr>
              <w:fldChar w:fldCharType="separate"/>
            </w:r>
            <w:r>
              <w:rPr>
                <w:noProof/>
                <w:webHidden/>
              </w:rPr>
              <w:t>20</w:t>
            </w:r>
            <w:r>
              <w:rPr>
                <w:noProof/>
                <w:webHidden/>
              </w:rPr>
              <w:fldChar w:fldCharType="end"/>
            </w:r>
          </w:hyperlink>
        </w:p>
        <w:p w14:paraId="4F0B5E5D"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46" w:history="1">
            <w:r w:rsidRPr="00C16BB4">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lang w:val="vi-VN" w:eastAsia="vi-VN"/>
              </w:rPr>
              <w:tab/>
            </w:r>
            <w:r w:rsidRPr="00C16BB4">
              <w:rPr>
                <w:rStyle w:val="Hyperlink"/>
                <w:noProof/>
              </w:rPr>
              <w:t>Biểu đồ UseCase tổng quát</w:t>
            </w:r>
            <w:r>
              <w:rPr>
                <w:noProof/>
                <w:webHidden/>
              </w:rPr>
              <w:tab/>
            </w:r>
            <w:r>
              <w:rPr>
                <w:noProof/>
                <w:webHidden/>
              </w:rPr>
              <w:fldChar w:fldCharType="begin"/>
            </w:r>
            <w:r>
              <w:rPr>
                <w:noProof/>
                <w:webHidden/>
              </w:rPr>
              <w:instrText xml:space="preserve"> PAGEREF _Toc168337046 \h </w:instrText>
            </w:r>
            <w:r>
              <w:rPr>
                <w:noProof/>
                <w:webHidden/>
              </w:rPr>
            </w:r>
            <w:r>
              <w:rPr>
                <w:noProof/>
                <w:webHidden/>
              </w:rPr>
              <w:fldChar w:fldCharType="separate"/>
            </w:r>
            <w:r>
              <w:rPr>
                <w:noProof/>
                <w:webHidden/>
              </w:rPr>
              <w:t>21</w:t>
            </w:r>
            <w:r>
              <w:rPr>
                <w:noProof/>
                <w:webHidden/>
              </w:rPr>
              <w:fldChar w:fldCharType="end"/>
            </w:r>
          </w:hyperlink>
        </w:p>
        <w:p w14:paraId="022FF818"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47" w:history="1">
            <w:r w:rsidRPr="00C16BB4">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lang w:val="vi-VN" w:eastAsia="vi-VN"/>
              </w:rPr>
              <w:tab/>
            </w:r>
            <w:r w:rsidRPr="00C16BB4">
              <w:rPr>
                <w:rStyle w:val="Hyperlink"/>
                <w:noProof/>
              </w:rPr>
              <w:t>Biểu đồ UseCase chi tiết với từng tác nhân</w:t>
            </w:r>
            <w:r>
              <w:rPr>
                <w:noProof/>
                <w:webHidden/>
              </w:rPr>
              <w:tab/>
            </w:r>
            <w:r>
              <w:rPr>
                <w:noProof/>
                <w:webHidden/>
              </w:rPr>
              <w:fldChar w:fldCharType="begin"/>
            </w:r>
            <w:r>
              <w:rPr>
                <w:noProof/>
                <w:webHidden/>
              </w:rPr>
              <w:instrText xml:space="preserve"> PAGEREF _Toc168337047 \h </w:instrText>
            </w:r>
            <w:r>
              <w:rPr>
                <w:noProof/>
                <w:webHidden/>
              </w:rPr>
            </w:r>
            <w:r>
              <w:rPr>
                <w:noProof/>
                <w:webHidden/>
              </w:rPr>
              <w:fldChar w:fldCharType="separate"/>
            </w:r>
            <w:r>
              <w:rPr>
                <w:noProof/>
                <w:webHidden/>
              </w:rPr>
              <w:t>22</w:t>
            </w:r>
            <w:r>
              <w:rPr>
                <w:noProof/>
                <w:webHidden/>
              </w:rPr>
              <w:fldChar w:fldCharType="end"/>
            </w:r>
          </w:hyperlink>
        </w:p>
        <w:p w14:paraId="054D7030"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48" w:history="1">
            <w:r w:rsidRPr="00C16BB4">
              <w:rPr>
                <w:rStyle w:val="Hyperlink"/>
                <w:noProof/>
              </w:rPr>
              <w:t>2.4</w:t>
            </w:r>
            <w:r>
              <w:rPr>
                <w:rFonts w:asciiTheme="minorHAnsi" w:eastAsiaTheme="minorEastAsia" w:hAnsiTheme="minorHAnsi" w:cstheme="minorBidi"/>
                <w:noProof/>
                <w:color w:val="auto"/>
                <w:sz w:val="22"/>
                <w:szCs w:val="22"/>
                <w:lang w:val="vi-VN" w:eastAsia="vi-VN"/>
              </w:rPr>
              <w:tab/>
            </w:r>
            <w:r w:rsidRPr="00C16BB4">
              <w:rPr>
                <w:rStyle w:val="Hyperlink"/>
                <w:noProof/>
              </w:rPr>
              <w:t>Các chức năng chính của hệ thống</w:t>
            </w:r>
            <w:r>
              <w:rPr>
                <w:noProof/>
                <w:webHidden/>
              </w:rPr>
              <w:tab/>
            </w:r>
            <w:r>
              <w:rPr>
                <w:noProof/>
                <w:webHidden/>
              </w:rPr>
              <w:fldChar w:fldCharType="begin"/>
            </w:r>
            <w:r>
              <w:rPr>
                <w:noProof/>
                <w:webHidden/>
              </w:rPr>
              <w:instrText xml:space="preserve"> PAGEREF _Toc168337048 \h </w:instrText>
            </w:r>
            <w:r>
              <w:rPr>
                <w:noProof/>
                <w:webHidden/>
              </w:rPr>
            </w:r>
            <w:r>
              <w:rPr>
                <w:noProof/>
                <w:webHidden/>
              </w:rPr>
              <w:fldChar w:fldCharType="separate"/>
            </w:r>
            <w:r>
              <w:rPr>
                <w:noProof/>
                <w:webHidden/>
              </w:rPr>
              <w:t>25</w:t>
            </w:r>
            <w:r>
              <w:rPr>
                <w:noProof/>
                <w:webHidden/>
              </w:rPr>
              <w:fldChar w:fldCharType="end"/>
            </w:r>
          </w:hyperlink>
        </w:p>
        <w:p w14:paraId="06D58F26"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49" w:history="1">
            <w:r w:rsidRPr="00C16BB4">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lang w:val="vi-VN" w:eastAsia="vi-VN"/>
              </w:rPr>
              <w:tab/>
            </w:r>
            <w:r w:rsidRPr="00C16BB4">
              <w:rPr>
                <w:rStyle w:val="Hyperlink"/>
                <w:noProof/>
              </w:rPr>
              <w:t>Chức năng đăng ký</w:t>
            </w:r>
            <w:r>
              <w:rPr>
                <w:noProof/>
                <w:webHidden/>
              </w:rPr>
              <w:tab/>
            </w:r>
            <w:r>
              <w:rPr>
                <w:noProof/>
                <w:webHidden/>
              </w:rPr>
              <w:fldChar w:fldCharType="begin"/>
            </w:r>
            <w:r>
              <w:rPr>
                <w:noProof/>
                <w:webHidden/>
              </w:rPr>
              <w:instrText xml:space="preserve"> PAGEREF _Toc168337049 \h </w:instrText>
            </w:r>
            <w:r>
              <w:rPr>
                <w:noProof/>
                <w:webHidden/>
              </w:rPr>
            </w:r>
            <w:r>
              <w:rPr>
                <w:noProof/>
                <w:webHidden/>
              </w:rPr>
              <w:fldChar w:fldCharType="separate"/>
            </w:r>
            <w:r>
              <w:rPr>
                <w:noProof/>
                <w:webHidden/>
              </w:rPr>
              <w:t>25</w:t>
            </w:r>
            <w:r>
              <w:rPr>
                <w:noProof/>
                <w:webHidden/>
              </w:rPr>
              <w:fldChar w:fldCharType="end"/>
            </w:r>
          </w:hyperlink>
        </w:p>
        <w:p w14:paraId="49E167A2"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0" w:history="1">
            <w:r w:rsidRPr="00C16BB4">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lang w:val="vi-VN" w:eastAsia="vi-VN"/>
              </w:rPr>
              <w:tab/>
            </w:r>
            <w:r w:rsidRPr="00C16BB4">
              <w:rPr>
                <w:rStyle w:val="Hyperlink"/>
                <w:noProof/>
              </w:rPr>
              <w:t>Chức năng đăng nhập</w:t>
            </w:r>
            <w:r>
              <w:rPr>
                <w:noProof/>
                <w:webHidden/>
              </w:rPr>
              <w:tab/>
            </w:r>
            <w:r>
              <w:rPr>
                <w:noProof/>
                <w:webHidden/>
              </w:rPr>
              <w:fldChar w:fldCharType="begin"/>
            </w:r>
            <w:r>
              <w:rPr>
                <w:noProof/>
                <w:webHidden/>
              </w:rPr>
              <w:instrText xml:space="preserve"> PAGEREF _Toc168337050 \h </w:instrText>
            </w:r>
            <w:r>
              <w:rPr>
                <w:noProof/>
                <w:webHidden/>
              </w:rPr>
            </w:r>
            <w:r>
              <w:rPr>
                <w:noProof/>
                <w:webHidden/>
              </w:rPr>
              <w:fldChar w:fldCharType="separate"/>
            </w:r>
            <w:r>
              <w:rPr>
                <w:noProof/>
                <w:webHidden/>
              </w:rPr>
              <w:t>29</w:t>
            </w:r>
            <w:r>
              <w:rPr>
                <w:noProof/>
                <w:webHidden/>
              </w:rPr>
              <w:fldChar w:fldCharType="end"/>
            </w:r>
          </w:hyperlink>
        </w:p>
        <w:p w14:paraId="67517D55"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1" w:history="1">
            <w:r w:rsidRPr="00C16BB4">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sz w:val="22"/>
                <w:szCs w:val="22"/>
                <w:lang w:val="vi-VN" w:eastAsia="vi-VN"/>
              </w:rPr>
              <w:tab/>
            </w:r>
            <w:r w:rsidRPr="00C16BB4">
              <w:rPr>
                <w:rStyle w:val="Hyperlink"/>
                <w:noProof/>
              </w:rPr>
              <w:t>Chức năng quên mật khẩu</w:t>
            </w:r>
            <w:r>
              <w:rPr>
                <w:noProof/>
                <w:webHidden/>
              </w:rPr>
              <w:tab/>
            </w:r>
            <w:r>
              <w:rPr>
                <w:noProof/>
                <w:webHidden/>
              </w:rPr>
              <w:fldChar w:fldCharType="begin"/>
            </w:r>
            <w:r>
              <w:rPr>
                <w:noProof/>
                <w:webHidden/>
              </w:rPr>
              <w:instrText xml:space="preserve"> PAGEREF _Toc168337051 \h </w:instrText>
            </w:r>
            <w:r>
              <w:rPr>
                <w:noProof/>
                <w:webHidden/>
              </w:rPr>
            </w:r>
            <w:r>
              <w:rPr>
                <w:noProof/>
                <w:webHidden/>
              </w:rPr>
              <w:fldChar w:fldCharType="separate"/>
            </w:r>
            <w:r>
              <w:rPr>
                <w:noProof/>
                <w:webHidden/>
              </w:rPr>
              <w:t>33</w:t>
            </w:r>
            <w:r>
              <w:rPr>
                <w:noProof/>
                <w:webHidden/>
              </w:rPr>
              <w:fldChar w:fldCharType="end"/>
            </w:r>
          </w:hyperlink>
        </w:p>
        <w:p w14:paraId="3C4203C4"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2" w:history="1">
            <w:r w:rsidRPr="00C16BB4">
              <w:rPr>
                <w:rStyle w:val="Hyperlink"/>
                <w:noProof/>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sz w:val="22"/>
                <w:szCs w:val="22"/>
                <w:lang w:val="vi-VN" w:eastAsia="vi-VN"/>
              </w:rPr>
              <w:tab/>
            </w:r>
            <w:r w:rsidRPr="00C16BB4">
              <w:rPr>
                <w:rStyle w:val="Hyperlink"/>
                <w:noProof/>
              </w:rPr>
              <w:t>Chức năng thay đổi thông tin tài khoản</w:t>
            </w:r>
            <w:r>
              <w:rPr>
                <w:noProof/>
                <w:webHidden/>
              </w:rPr>
              <w:tab/>
            </w:r>
            <w:r>
              <w:rPr>
                <w:noProof/>
                <w:webHidden/>
              </w:rPr>
              <w:fldChar w:fldCharType="begin"/>
            </w:r>
            <w:r>
              <w:rPr>
                <w:noProof/>
                <w:webHidden/>
              </w:rPr>
              <w:instrText xml:space="preserve"> PAGEREF _Toc168337052 \h </w:instrText>
            </w:r>
            <w:r>
              <w:rPr>
                <w:noProof/>
                <w:webHidden/>
              </w:rPr>
            </w:r>
            <w:r>
              <w:rPr>
                <w:noProof/>
                <w:webHidden/>
              </w:rPr>
              <w:fldChar w:fldCharType="separate"/>
            </w:r>
            <w:r>
              <w:rPr>
                <w:noProof/>
                <w:webHidden/>
              </w:rPr>
              <w:t>35</w:t>
            </w:r>
            <w:r>
              <w:rPr>
                <w:noProof/>
                <w:webHidden/>
              </w:rPr>
              <w:fldChar w:fldCharType="end"/>
            </w:r>
          </w:hyperlink>
        </w:p>
        <w:p w14:paraId="4B974088"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3" w:history="1">
            <w:r w:rsidRPr="00C16BB4">
              <w:rPr>
                <w:rStyle w:val="Hyperlink"/>
                <w:noProof/>
                <w14:scene3d>
                  <w14:camera w14:prst="orthographicFront"/>
                  <w14:lightRig w14:rig="threePt" w14:dir="t">
                    <w14:rot w14:lat="0" w14:lon="0" w14:rev="0"/>
                  </w14:lightRig>
                </w14:scene3d>
              </w:rPr>
              <w:t>2.4.5</w:t>
            </w:r>
            <w:r>
              <w:rPr>
                <w:rFonts w:asciiTheme="minorHAnsi" w:eastAsiaTheme="minorEastAsia" w:hAnsiTheme="minorHAnsi" w:cstheme="minorBidi"/>
                <w:noProof/>
                <w:color w:val="auto"/>
                <w:sz w:val="22"/>
                <w:szCs w:val="22"/>
                <w:lang w:val="vi-VN" w:eastAsia="vi-VN"/>
              </w:rPr>
              <w:tab/>
            </w:r>
            <w:r w:rsidRPr="00C16BB4">
              <w:rPr>
                <w:rStyle w:val="Hyperlink"/>
                <w:noProof/>
              </w:rPr>
              <w:t>Chức năng tìm kiếm</w:t>
            </w:r>
            <w:r>
              <w:rPr>
                <w:noProof/>
                <w:webHidden/>
              </w:rPr>
              <w:tab/>
            </w:r>
            <w:r>
              <w:rPr>
                <w:noProof/>
                <w:webHidden/>
              </w:rPr>
              <w:fldChar w:fldCharType="begin"/>
            </w:r>
            <w:r>
              <w:rPr>
                <w:noProof/>
                <w:webHidden/>
              </w:rPr>
              <w:instrText xml:space="preserve"> PAGEREF _Toc168337053 \h </w:instrText>
            </w:r>
            <w:r>
              <w:rPr>
                <w:noProof/>
                <w:webHidden/>
              </w:rPr>
            </w:r>
            <w:r>
              <w:rPr>
                <w:noProof/>
                <w:webHidden/>
              </w:rPr>
              <w:fldChar w:fldCharType="separate"/>
            </w:r>
            <w:r>
              <w:rPr>
                <w:noProof/>
                <w:webHidden/>
              </w:rPr>
              <w:t>37</w:t>
            </w:r>
            <w:r>
              <w:rPr>
                <w:noProof/>
                <w:webHidden/>
              </w:rPr>
              <w:fldChar w:fldCharType="end"/>
            </w:r>
          </w:hyperlink>
        </w:p>
        <w:p w14:paraId="04938271"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4" w:history="1">
            <w:r w:rsidRPr="00C16BB4">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color w:val="auto"/>
                <w:sz w:val="22"/>
                <w:szCs w:val="22"/>
                <w:lang w:val="vi-VN" w:eastAsia="vi-VN"/>
              </w:rPr>
              <w:tab/>
            </w:r>
            <w:r w:rsidRPr="00C16BB4">
              <w:rPr>
                <w:rStyle w:val="Hyperlink"/>
                <w:noProof/>
              </w:rPr>
              <w:t>Chức năng sắp xếp và lọc</w:t>
            </w:r>
            <w:r>
              <w:rPr>
                <w:noProof/>
                <w:webHidden/>
              </w:rPr>
              <w:tab/>
            </w:r>
            <w:r>
              <w:rPr>
                <w:noProof/>
                <w:webHidden/>
              </w:rPr>
              <w:fldChar w:fldCharType="begin"/>
            </w:r>
            <w:r>
              <w:rPr>
                <w:noProof/>
                <w:webHidden/>
              </w:rPr>
              <w:instrText xml:space="preserve"> PAGEREF _Toc168337054 \h </w:instrText>
            </w:r>
            <w:r>
              <w:rPr>
                <w:noProof/>
                <w:webHidden/>
              </w:rPr>
            </w:r>
            <w:r>
              <w:rPr>
                <w:noProof/>
                <w:webHidden/>
              </w:rPr>
              <w:fldChar w:fldCharType="separate"/>
            </w:r>
            <w:r>
              <w:rPr>
                <w:noProof/>
                <w:webHidden/>
              </w:rPr>
              <w:t>39</w:t>
            </w:r>
            <w:r>
              <w:rPr>
                <w:noProof/>
                <w:webHidden/>
              </w:rPr>
              <w:fldChar w:fldCharType="end"/>
            </w:r>
          </w:hyperlink>
        </w:p>
        <w:p w14:paraId="29FFE525"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5" w:history="1">
            <w:r w:rsidRPr="00C16BB4">
              <w:rPr>
                <w:rStyle w:val="Hyperlink"/>
                <w:noProof/>
                <w14:scene3d>
                  <w14:camera w14:prst="orthographicFront"/>
                  <w14:lightRig w14:rig="threePt" w14:dir="t">
                    <w14:rot w14:lat="0" w14:lon="0" w14:rev="0"/>
                  </w14:lightRig>
                </w14:scene3d>
              </w:rPr>
              <w:t>2.4.7</w:t>
            </w:r>
            <w:r>
              <w:rPr>
                <w:rFonts w:asciiTheme="minorHAnsi" w:eastAsiaTheme="minorEastAsia" w:hAnsiTheme="minorHAnsi" w:cstheme="minorBidi"/>
                <w:noProof/>
                <w:color w:val="auto"/>
                <w:sz w:val="22"/>
                <w:szCs w:val="22"/>
                <w:lang w:val="vi-VN" w:eastAsia="vi-VN"/>
              </w:rPr>
              <w:tab/>
            </w:r>
            <w:r w:rsidRPr="00C16BB4">
              <w:rPr>
                <w:rStyle w:val="Hyperlink"/>
                <w:noProof/>
              </w:rPr>
              <w:t>Chức năng đánh giá và bình luận</w:t>
            </w:r>
            <w:r>
              <w:rPr>
                <w:noProof/>
                <w:webHidden/>
              </w:rPr>
              <w:tab/>
            </w:r>
            <w:r>
              <w:rPr>
                <w:noProof/>
                <w:webHidden/>
              </w:rPr>
              <w:fldChar w:fldCharType="begin"/>
            </w:r>
            <w:r>
              <w:rPr>
                <w:noProof/>
                <w:webHidden/>
              </w:rPr>
              <w:instrText xml:space="preserve"> PAGEREF _Toc168337055 \h </w:instrText>
            </w:r>
            <w:r>
              <w:rPr>
                <w:noProof/>
                <w:webHidden/>
              </w:rPr>
            </w:r>
            <w:r>
              <w:rPr>
                <w:noProof/>
                <w:webHidden/>
              </w:rPr>
              <w:fldChar w:fldCharType="separate"/>
            </w:r>
            <w:r>
              <w:rPr>
                <w:noProof/>
                <w:webHidden/>
              </w:rPr>
              <w:t>43</w:t>
            </w:r>
            <w:r>
              <w:rPr>
                <w:noProof/>
                <w:webHidden/>
              </w:rPr>
              <w:fldChar w:fldCharType="end"/>
            </w:r>
          </w:hyperlink>
        </w:p>
        <w:p w14:paraId="590689D7"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6" w:history="1">
            <w:r w:rsidRPr="00C16BB4">
              <w:rPr>
                <w:rStyle w:val="Hyperlink"/>
                <w:noProof/>
                <w14:scene3d>
                  <w14:camera w14:prst="orthographicFront"/>
                  <w14:lightRig w14:rig="threePt" w14:dir="t">
                    <w14:rot w14:lat="0" w14:lon="0" w14:rev="0"/>
                  </w14:lightRig>
                </w14:scene3d>
              </w:rPr>
              <w:t>2.4.8</w:t>
            </w:r>
            <w:r>
              <w:rPr>
                <w:rFonts w:asciiTheme="minorHAnsi" w:eastAsiaTheme="minorEastAsia" w:hAnsiTheme="minorHAnsi" w:cstheme="minorBidi"/>
                <w:noProof/>
                <w:color w:val="auto"/>
                <w:sz w:val="22"/>
                <w:szCs w:val="22"/>
                <w:lang w:val="vi-VN" w:eastAsia="vi-VN"/>
              </w:rPr>
              <w:tab/>
            </w:r>
            <w:r w:rsidRPr="00C16BB4">
              <w:rPr>
                <w:rStyle w:val="Hyperlink"/>
                <w:noProof/>
              </w:rPr>
              <w:t>Chức năng giỏ hàng</w:t>
            </w:r>
            <w:r>
              <w:rPr>
                <w:noProof/>
                <w:webHidden/>
              </w:rPr>
              <w:tab/>
            </w:r>
            <w:r>
              <w:rPr>
                <w:noProof/>
                <w:webHidden/>
              </w:rPr>
              <w:fldChar w:fldCharType="begin"/>
            </w:r>
            <w:r>
              <w:rPr>
                <w:noProof/>
                <w:webHidden/>
              </w:rPr>
              <w:instrText xml:space="preserve"> PAGEREF _Toc168337056 \h </w:instrText>
            </w:r>
            <w:r>
              <w:rPr>
                <w:noProof/>
                <w:webHidden/>
              </w:rPr>
            </w:r>
            <w:r>
              <w:rPr>
                <w:noProof/>
                <w:webHidden/>
              </w:rPr>
              <w:fldChar w:fldCharType="separate"/>
            </w:r>
            <w:r>
              <w:rPr>
                <w:noProof/>
                <w:webHidden/>
              </w:rPr>
              <w:t>45</w:t>
            </w:r>
            <w:r>
              <w:rPr>
                <w:noProof/>
                <w:webHidden/>
              </w:rPr>
              <w:fldChar w:fldCharType="end"/>
            </w:r>
          </w:hyperlink>
        </w:p>
        <w:p w14:paraId="6AE2EF4B"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7" w:history="1">
            <w:r w:rsidRPr="00C16BB4">
              <w:rPr>
                <w:rStyle w:val="Hyperlink"/>
                <w:noProof/>
                <w14:scene3d>
                  <w14:camera w14:prst="orthographicFront"/>
                  <w14:lightRig w14:rig="threePt" w14:dir="t">
                    <w14:rot w14:lat="0" w14:lon="0" w14:rev="0"/>
                  </w14:lightRig>
                </w14:scene3d>
              </w:rPr>
              <w:t>2.4.9</w:t>
            </w:r>
            <w:r>
              <w:rPr>
                <w:rFonts w:asciiTheme="minorHAnsi" w:eastAsiaTheme="minorEastAsia" w:hAnsiTheme="minorHAnsi" w:cstheme="minorBidi"/>
                <w:noProof/>
                <w:color w:val="auto"/>
                <w:sz w:val="22"/>
                <w:szCs w:val="22"/>
                <w:lang w:val="vi-VN" w:eastAsia="vi-VN"/>
              </w:rPr>
              <w:tab/>
            </w:r>
            <w:r w:rsidRPr="00C16BB4">
              <w:rPr>
                <w:rStyle w:val="Hyperlink"/>
                <w:noProof/>
              </w:rPr>
              <w:t>Chức năng mua hàng và thanh toán</w:t>
            </w:r>
            <w:r>
              <w:rPr>
                <w:noProof/>
                <w:webHidden/>
              </w:rPr>
              <w:tab/>
            </w:r>
            <w:r>
              <w:rPr>
                <w:noProof/>
                <w:webHidden/>
              </w:rPr>
              <w:fldChar w:fldCharType="begin"/>
            </w:r>
            <w:r>
              <w:rPr>
                <w:noProof/>
                <w:webHidden/>
              </w:rPr>
              <w:instrText xml:space="preserve"> PAGEREF _Toc168337057 \h </w:instrText>
            </w:r>
            <w:r>
              <w:rPr>
                <w:noProof/>
                <w:webHidden/>
              </w:rPr>
            </w:r>
            <w:r>
              <w:rPr>
                <w:noProof/>
                <w:webHidden/>
              </w:rPr>
              <w:fldChar w:fldCharType="separate"/>
            </w:r>
            <w:r>
              <w:rPr>
                <w:noProof/>
                <w:webHidden/>
              </w:rPr>
              <w:t>49</w:t>
            </w:r>
            <w:r>
              <w:rPr>
                <w:noProof/>
                <w:webHidden/>
              </w:rPr>
              <w:fldChar w:fldCharType="end"/>
            </w:r>
          </w:hyperlink>
        </w:p>
        <w:p w14:paraId="1F03098F"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8" w:history="1">
            <w:r w:rsidRPr="00C16BB4">
              <w:rPr>
                <w:rStyle w:val="Hyperlink"/>
                <w:noProof/>
                <w14:scene3d>
                  <w14:camera w14:prst="orthographicFront"/>
                  <w14:lightRig w14:rig="threePt" w14:dir="t">
                    <w14:rot w14:lat="0" w14:lon="0" w14:rev="0"/>
                  </w14:lightRig>
                </w14:scene3d>
              </w:rPr>
              <w:t>2.4.10</w:t>
            </w:r>
            <w:r>
              <w:rPr>
                <w:rFonts w:asciiTheme="minorHAnsi" w:eastAsiaTheme="minorEastAsia" w:hAnsiTheme="minorHAnsi" w:cstheme="minorBidi"/>
                <w:noProof/>
                <w:color w:val="auto"/>
                <w:sz w:val="22"/>
                <w:szCs w:val="22"/>
                <w:lang w:val="vi-VN" w:eastAsia="vi-VN"/>
              </w:rPr>
              <w:tab/>
            </w:r>
            <w:r w:rsidRPr="00C16BB4">
              <w:rPr>
                <w:rStyle w:val="Hyperlink"/>
                <w:noProof/>
              </w:rPr>
              <w:t>Chức năng quản lý tài khoản</w:t>
            </w:r>
            <w:r>
              <w:rPr>
                <w:noProof/>
                <w:webHidden/>
              </w:rPr>
              <w:tab/>
            </w:r>
            <w:r>
              <w:rPr>
                <w:noProof/>
                <w:webHidden/>
              </w:rPr>
              <w:fldChar w:fldCharType="begin"/>
            </w:r>
            <w:r>
              <w:rPr>
                <w:noProof/>
                <w:webHidden/>
              </w:rPr>
              <w:instrText xml:space="preserve"> PAGEREF _Toc168337058 \h </w:instrText>
            </w:r>
            <w:r>
              <w:rPr>
                <w:noProof/>
                <w:webHidden/>
              </w:rPr>
            </w:r>
            <w:r>
              <w:rPr>
                <w:noProof/>
                <w:webHidden/>
              </w:rPr>
              <w:fldChar w:fldCharType="separate"/>
            </w:r>
            <w:r>
              <w:rPr>
                <w:noProof/>
                <w:webHidden/>
              </w:rPr>
              <w:t>51</w:t>
            </w:r>
            <w:r>
              <w:rPr>
                <w:noProof/>
                <w:webHidden/>
              </w:rPr>
              <w:fldChar w:fldCharType="end"/>
            </w:r>
          </w:hyperlink>
        </w:p>
        <w:p w14:paraId="5292696C"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59" w:history="1">
            <w:r w:rsidRPr="00C16BB4">
              <w:rPr>
                <w:rStyle w:val="Hyperlink"/>
                <w:noProof/>
                <w14:scene3d>
                  <w14:camera w14:prst="orthographicFront"/>
                  <w14:lightRig w14:rig="threePt" w14:dir="t">
                    <w14:rot w14:lat="0" w14:lon="0" w14:rev="0"/>
                  </w14:lightRig>
                </w14:scene3d>
              </w:rPr>
              <w:t>2.4.11</w:t>
            </w:r>
            <w:r>
              <w:rPr>
                <w:rFonts w:asciiTheme="minorHAnsi" w:eastAsiaTheme="minorEastAsia" w:hAnsiTheme="minorHAnsi" w:cstheme="minorBidi"/>
                <w:noProof/>
                <w:color w:val="auto"/>
                <w:sz w:val="22"/>
                <w:szCs w:val="22"/>
                <w:lang w:val="vi-VN" w:eastAsia="vi-VN"/>
              </w:rPr>
              <w:tab/>
            </w:r>
            <w:r w:rsidRPr="00C16BB4">
              <w:rPr>
                <w:rStyle w:val="Hyperlink"/>
                <w:noProof/>
              </w:rPr>
              <w:t>Chức năng quản lý bài viết</w:t>
            </w:r>
            <w:r>
              <w:rPr>
                <w:noProof/>
                <w:webHidden/>
              </w:rPr>
              <w:tab/>
            </w:r>
            <w:r>
              <w:rPr>
                <w:noProof/>
                <w:webHidden/>
              </w:rPr>
              <w:fldChar w:fldCharType="begin"/>
            </w:r>
            <w:r>
              <w:rPr>
                <w:noProof/>
                <w:webHidden/>
              </w:rPr>
              <w:instrText xml:space="preserve"> PAGEREF _Toc168337059 \h </w:instrText>
            </w:r>
            <w:r>
              <w:rPr>
                <w:noProof/>
                <w:webHidden/>
              </w:rPr>
            </w:r>
            <w:r>
              <w:rPr>
                <w:noProof/>
                <w:webHidden/>
              </w:rPr>
              <w:fldChar w:fldCharType="separate"/>
            </w:r>
            <w:r>
              <w:rPr>
                <w:noProof/>
                <w:webHidden/>
              </w:rPr>
              <w:t>53</w:t>
            </w:r>
            <w:r>
              <w:rPr>
                <w:noProof/>
                <w:webHidden/>
              </w:rPr>
              <w:fldChar w:fldCharType="end"/>
            </w:r>
          </w:hyperlink>
        </w:p>
        <w:p w14:paraId="55E33018"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0" w:history="1">
            <w:r w:rsidRPr="00C16BB4">
              <w:rPr>
                <w:rStyle w:val="Hyperlink"/>
                <w:noProof/>
                <w14:scene3d>
                  <w14:camera w14:prst="orthographicFront"/>
                  <w14:lightRig w14:rig="threePt" w14:dir="t">
                    <w14:rot w14:lat="0" w14:lon="0" w14:rev="0"/>
                  </w14:lightRig>
                </w14:scene3d>
              </w:rPr>
              <w:t>2.4.12</w:t>
            </w:r>
            <w:r>
              <w:rPr>
                <w:rFonts w:asciiTheme="minorHAnsi" w:eastAsiaTheme="minorEastAsia" w:hAnsiTheme="minorHAnsi" w:cstheme="minorBidi"/>
                <w:noProof/>
                <w:color w:val="auto"/>
                <w:sz w:val="22"/>
                <w:szCs w:val="22"/>
                <w:lang w:val="vi-VN" w:eastAsia="vi-VN"/>
              </w:rPr>
              <w:tab/>
            </w:r>
            <w:r w:rsidRPr="00C16BB4">
              <w:rPr>
                <w:rStyle w:val="Hyperlink"/>
                <w:noProof/>
              </w:rPr>
              <w:t>Chức năng quản lý sản phẩm</w:t>
            </w:r>
            <w:r>
              <w:rPr>
                <w:noProof/>
                <w:webHidden/>
              </w:rPr>
              <w:tab/>
            </w:r>
            <w:r>
              <w:rPr>
                <w:noProof/>
                <w:webHidden/>
              </w:rPr>
              <w:fldChar w:fldCharType="begin"/>
            </w:r>
            <w:r>
              <w:rPr>
                <w:noProof/>
                <w:webHidden/>
              </w:rPr>
              <w:instrText xml:space="preserve"> PAGEREF _Toc168337060 \h </w:instrText>
            </w:r>
            <w:r>
              <w:rPr>
                <w:noProof/>
                <w:webHidden/>
              </w:rPr>
            </w:r>
            <w:r>
              <w:rPr>
                <w:noProof/>
                <w:webHidden/>
              </w:rPr>
              <w:fldChar w:fldCharType="separate"/>
            </w:r>
            <w:r>
              <w:rPr>
                <w:noProof/>
                <w:webHidden/>
              </w:rPr>
              <w:t>55</w:t>
            </w:r>
            <w:r>
              <w:rPr>
                <w:noProof/>
                <w:webHidden/>
              </w:rPr>
              <w:fldChar w:fldCharType="end"/>
            </w:r>
          </w:hyperlink>
        </w:p>
        <w:p w14:paraId="07B8FD16"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1" w:history="1">
            <w:r w:rsidRPr="00C16BB4">
              <w:rPr>
                <w:rStyle w:val="Hyperlink"/>
                <w:noProof/>
                <w14:scene3d>
                  <w14:camera w14:prst="orthographicFront"/>
                  <w14:lightRig w14:rig="threePt" w14:dir="t">
                    <w14:rot w14:lat="0" w14:lon="0" w14:rev="0"/>
                  </w14:lightRig>
                </w14:scene3d>
              </w:rPr>
              <w:t>2.4.13</w:t>
            </w:r>
            <w:r>
              <w:rPr>
                <w:rFonts w:asciiTheme="minorHAnsi" w:eastAsiaTheme="minorEastAsia" w:hAnsiTheme="minorHAnsi" w:cstheme="minorBidi"/>
                <w:noProof/>
                <w:color w:val="auto"/>
                <w:sz w:val="22"/>
                <w:szCs w:val="22"/>
                <w:lang w:val="vi-VN" w:eastAsia="vi-VN"/>
              </w:rPr>
              <w:tab/>
            </w:r>
            <w:r w:rsidRPr="00C16BB4">
              <w:rPr>
                <w:rStyle w:val="Hyperlink"/>
                <w:noProof/>
              </w:rPr>
              <w:t>Chức năng quản lý đơn hàng</w:t>
            </w:r>
            <w:r>
              <w:rPr>
                <w:noProof/>
                <w:webHidden/>
              </w:rPr>
              <w:tab/>
            </w:r>
            <w:r>
              <w:rPr>
                <w:noProof/>
                <w:webHidden/>
              </w:rPr>
              <w:fldChar w:fldCharType="begin"/>
            </w:r>
            <w:r>
              <w:rPr>
                <w:noProof/>
                <w:webHidden/>
              </w:rPr>
              <w:instrText xml:space="preserve"> PAGEREF _Toc168337061 \h </w:instrText>
            </w:r>
            <w:r>
              <w:rPr>
                <w:noProof/>
                <w:webHidden/>
              </w:rPr>
            </w:r>
            <w:r>
              <w:rPr>
                <w:noProof/>
                <w:webHidden/>
              </w:rPr>
              <w:fldChar w:fldCharType="separate"/>
            </w:r>
            <w:r>
              <w:rPr>
                <w:noProof/>
                <w:webHidden/>
              </w:rPr>
              <w:t>58</w:t>
            </w:r>
            <w:r>
              <w:rPr>
                <w:noProof/>
                <w:webHidden/>
              </w:rPr>
              <w:fldChar w:fldCharType="end"/>
            </w:r>
          </w:hyperlink>
        </w:p>
        <w:p w14:paraId="5ED1EBD7"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2" w:history="1">
            <w:r w:rsidRPr="00C16BB4">
              <w:rPr>
                <w:rStyle w:val="Hyperlink"/>
                <w:noProof/>
                <w14:scene3d>
                  <w14:camera w14:prst="orthographicFront"/>
                  <w14:lightRig w14:rig="threePt" w14:dir="t">
                    <w14:rot w14:lat="0" w14:lon="0" w14:rev="0"/>
                  </w14:lightRig>
                </w14:scene3d>
              </w:rPr>
              <w:t>2.4.14</w:t>
            </w:r>
            <w:r>
              <w:rPr>
                <w:rFonts w:asciiTheme="minorHAnsi" w:eastAsiaTheme="minorEastAsia" w:hAnsiTheme="minorHAnsi" w:cstheme="minorBidi"/>
                <w:noProof/>
                <w:color w:val="auto"/>
                <w:sz w:val="22"/>
                <w:szCs w:val="22"/>
                <w:lang w:val="vi-VN" w:eastAsia="vi-VN"/>
              </w:rPr>
              <w:tab/>
            </w:r>
            <w:r w:rsidRPr="00C16BB4">
              <w:rPr>
                <w:rStyle w:val="Hyperlink"/>
                <w:noProof/>
              </w:rPr>
              <w:t>Chức năng thống kê</w:t>
            </w:r>
            <w:r>
              <w:rPr>
                <w:noProof/>
                <w:webHidden/>
              </w:rPr>
              <w:tab/>
            </w:r>
            <w:r>
              <w:rPr>
                <w:noProof/>
                <w:webHidden/>
              </w:rPr>
              <w:fldChar w:fldCharType="begin"/>
            </w:r>
            <w:r>
              <w:rPr>
                <w:noProof/>
                <w:webHidden/>
              </w:rPr>
              <w:instrText xml:space="preserve"> PAGEREF _Toc168337062 \h </w:instrText>
            </w:r>
            <w:r>
              <w:rPr>
                <w:noProof/>
                <w:webHidden/>
              </w:rPr>
            </w:r>
            <w:r>
              <w:rPr>
                <w:noProof/>
                <w:webHidden/>
              </w:rPr>
              <w:fldChar w:fldCharType="separate"/>
            </w:r>
            <w:r>
              <w:rPr>
                <w:noProof/>
                <w:webHidden/>
              </w:rPr>
              <w:t>61</w:t>
            </w:r>
            <w:r>
              <w:rPr>
                <w:noProof/>
                <w:webHidden/>
              </w:rPr>
              <w:fldChar w:fldCharType="end"/>
            </w:r>
          </w:hyperlink>
        </w:p>
        <w:p w14:paraId="36516F72"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3" w:history="1">
            <w:r w:rsidRPr="00C16BB4">
              <w:rPr>
                <w:rStyle w:val="Hyperlink"/>
                <w:noProof/>
                <w14:scene3d>
                  <w14:camera w14:prst="orthographicFront"/>
                  <w14:lightRig w14:rig="threePt" w14:dir="t">
                    <w14:rot w14:lat="0" w14:lon="0" w14:rev="0"/>
                  </w14:lightRig>
                </w14:scene3d>
              </w:rPr>
              <w:t>2.4.15</w:t>
            </w:r>
            <w:r>
              <w:rPr>
                <w:rFonts w:asciiTheme="minorHAnsi" w:eastAsiaTheme="minorEastAsia" w:hAnsiTheme="minorHAnsi" w:cstheme="minorBidi"/>
                <w:noProof/>
                <w:color w:val="auto"/>
                <w:sz w:val="22"/>
                <w:szCs w:val="22"/>
                <w:lang w:val="vi-VN" w:eastAsia="vi-VN"/>
              </w:rPr>
              <w:tab/>
            </w:r>
            <w:r w:rsidRPr="00C16BB4">
              <w:rPr>
                <w:rStyle w:val="Hyperlink"/>
                <w:noProof/>
              </w:rPr>
              <w:t>Một số chức năng khác</w:t>
            </w:r>
            <w:r>
              <w:rPr>
                <w:noProof/>
                <w:webHidden/>
              </w:rPr>
              <w:tab/>
            </w:r>
            <w:r>
              <w:rPr>
                <w:noProof/>
                <w:webHidden/>
              </w:rPr>
              <w:fldChar w:fldCharType="begin"/>
            </w:r>
            <w:r>
              <w:rPr>
                <w:noProof/>
                <w:webHidden/>
              </w:rPr>
              <w:instrText xml:space="preserve"> PAGEREF _Toc168337063 \h </w:instrText>
            </w:r>
            <w:r>
              <w:rPr>
                <w:noProof/>
                <w:webHidden/>
              </w:rPr>
            </w:r>
            <w:r>
              <w:rPr>
                <w:noProof/>
                <w:webHidden/>
              </w:rPr>
              <w:fldChar w:fldCharType="separate"/>
            </w:r>
            <w:r>
              <w:rPr>
                <w:noProof/>
                <w:webHidden/>
              </w:rPr>
              <w:t>64</w:t>
            </w:r>
            <w:r>
              <w:rPr>
                <w:noProof/>
                <w:webHidden/>
              </w:rPr>
              <w:fldChar w:fldCharType="end"/>
            </w:r>
          </w:hyperlink>
        </w:p>
        <w:p w14:paraId="6D2D482C"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64" w:history="1">
            <w:r w:rsidRPr="00C16BB4">
              <w:rPr>
                <w:rStyle w:val="Hyperlink"/>
                <w:noProof/>
              </w:rPr>
              <w:t>2.5</w:t>
            </w:r>
            <w:r>
              <w:rPr>
                <w:rFonts w:asciiTheme="minorHAnsi" w:eastAsiaTheme="minorEastAsia" w:hAnsiTheme="minorHAnsi" w:cstheme="minorBidi"/>
                <w:noProof/>
                <w:color w:val="auto"/>
                <w:sz w:val="22"/>
                <w:szCs w:val="22"/>
                <w:lang w:val="vi-VN" w:eastAsia="vi-VN"/>
              </w:rPr>
              <w:tab/>
            </w:r>
            <w:r w:rsidRPr="00C16BB4">
              <w:rPr>
                <w:rStyle w:val="Hyperlink"/>
                <w:noProof/>
              </w:rPr>
              <w:t>Thiết kế cơ sở dữ liệu</w:t>
            </w:r>
            <w:r>
              <w:rPr>
                <w:noProof/>
                <w:webHidden/>
              </w:rPr>
              <w:tab/>
            </w:r>
            <w:r>
              <w:rPr>
                <w:noProof/>
                <w:webHidden/>
              </w:rPr>
              <w:fldChar w:fldCharType="begin"/>
            </w:r>
            <w:r>
              <w:rPr>
                <w:noProof/>
                <w:webHidden/>
              </w:rPr>
              <w:instrText xml:space="preserve"> PAGEREF _Toc168337064 \h </w:instrText>
            </w:r>
            <w:r>
              <w:rPr>
                <w:noProof/>
                <w:webHidden/>
              </w:rPr>
            </w:r>
            <w:r>
              <w:rPr>
                <w:noProof/>
                <w:webHidden/>
              </w:rPr>
              <w:fldChar w:fldCharType="separate"/>
            </w:r>
            <w:r>
              <w:rPr>
                <w:noProof/>
                <w:webHidden/>
              </w:rPr>
              <w:t>65</w:t>
            </w:r>
            <w:r>
              <w:rPr>
                <w:noProof/>
                <w:webHidden/>
              </w:rPr>
              <w:fldChar w:fldCharType="end"/>
            </w:r>
          </w:hyperlink>
        </w:p>
        <w:p w14:paraId="7D369F11"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5" w:history="1">
            <w:r w:rsidRPr="00C16BB4">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color w:val="auto"/>
                <w:sz w:val="22"/>
                <w:szCs w:val="22"/>
                <w:lang w:val="vi-VN" w:eastAsia="vi-VN"/>
              </w:rPr>
              <w:tab/>
            </w:r>
            <w:r w:rsidRPr="00C16BB4">
              <w:rPr>
                <w:rStyle w:val="Hyperlink"/>
                <w:noProof/>
              </w:rPr>
              <w:t>Các bảng trong cơ sở dữ liệu</w:t>
            </w:r>
            <w:r>
              <w:rPr>
                <w:noProof/>
                <w:webHidden/>
              </w:rPr>
              <w:tab/>
            </w:r>
            <w:r>
              <w:rPr>
                <w:noProof/>
                <w:webHidden/>
              </w:rPr>
              <w:fldChar w:fldCharType="begin"/>
            </w:r>
            <w:r>
              <w:rPr>
                <w:noProof/>
                <w:webHidden/>
              </w:rPr>
              <w:instrText xml:space="preserve"> PAGEREF _Toc168337065 \h </w:instrText>
            </w:r>
            <w:r>
              <w:rPr>
                <w:noProof/>
                <w:webHidden/>
              </w:rPr>
            </w:r>
            <w:r>
              <w:rPr>
                <w:noProof/>
                <w:webHidden/>
              </w:rPr>
              <w:fldChar w:fldCharType="separate"/>
            </w:r>
            <w:r>
              <w:rPr>
                <w:noProof/>
                <w:webHidden/>
              </w:rPr>
              <w:t>65</w:t>
            </w:r>
            <w:r>
              <w:rPr>
                <w:noProof/>
                <w:webHidden/>
              </w:rPr>
              <w:fldChar w:fldCharType="end"/>
            </w:r>
          </w:hyperlink>
        </w:p>
        <w:p w14:paraId="33813C59"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66" w:history="1">
            <w:r w:rsidRPr="00C16BB4">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color w:val="auto"/>
                <w:sz w:val="22"/>
                <w:szCs w:val="22"/>
                <w:lang w:val="vi-VN" w:eastAsia="vi-VN"/>
              </w:rPr>
              <w:tab/>
            </w:r>
            <w:r w:rsidRPr="00C16BB4">
              <w:rPr>
                <w:rStyle w:val="Hyperlink"/>
                <w:noProof/>
              </w:rPr>
              <w:t>Lược đồ quan hệ của các bảng</w:t>
            </w:r>
            <w:r>
              <w:rPr>
                <w:noProof/>
                <w:webHidden/>
              </w:rPr>
              <w:tab/>
            </w:r>
            <w:r>
              <w:rPr>
                <w:noProof/>
                <w:webHidden/>
              </w:rPr>
              <w:fldChar w:fldCharType="begin"/>
            </w:r>
            <w:r>
              <w:rPr>
                <w:noProof/>
                <w:webHidden/>
              </w:rPr>
              <w:instrText xml:space="preserve"> PAGEREF _Toc168337066 \h </w:instrText>
            </w:r>
            <w:r>
              <w:rPr>
                <w:noProof/>
                <w:webHidden/>
              </w:rPr>
            </w:r>
            <w:r>
              <w:rPr>
                <w:noProof/>
                <w:webHidden/>
              </w:rPr>
              <w:fldChar w:fldCharType="separate"/>
            </w:r>
            <w:r>
              <w:rPr>
                <w:noProof/>
                <w:webHidden/>
              </w:rPr>
              <w:t>73</w:t>
            </w:r>
            <w:r>
              <w:rPr>
                <w:noProof/>
                <w:webHidden/>
              </w:rPr>
              <w:fldChar w:fldCharType="end"/>
            </w:r>
          </w:hyperlink>
        </w:p>
        <w:p w14:paraId="7FF4EED5"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67" w:history="1">
            <w:r w:rsidRPr="00C16BB4">
              <w:rPr>
                <w:rStyle w:val="Hyperlink"/>
                <w:noProof/>
              </w:rPr>
              <w:t>2.6</w:t>
            </w:r>
            <w:r>
              <w:rPr>
                <w:rFonts w:asciiTheme="minorHAnsi" w:eastAsiaTheme="minorEastAsia" w:hAnsiTheme="minorHAnsi" w:cstheme="minorBidi"/>
                <w:noProof/>
                <w:color w:val="auto"/>
                <w:sz w:val="22"/>
                <w:szCs w:val="22"/>
                <w:lang w:val="vi-VN" w:eastAsia="vi-VN"/>
              </w:rPr>
              <w:tab/>
            </w:r>
            <w:r w:rsidRPr="00C16BB4">
              <w:rPr>
                <w:rStyle w:val="Hyperlink"/>
                <w:noProof/>
              </w:rPr>
              <w:t>Kết luận</w:t>
            </w:r>
            <w:r>
              <w:rPr>
                <w:noProof/>
                <w:webHidden/>
              </w:rPr>
              <w:tab/>
            </w:r>
            <w:r>
              <w:rPr>
                <w:noProof/>
                <w:webHidden/>
              </w:rPr>
              <w:fldChar w:fldCharType="begin"/>
            </w:r>
            <w:r>
              <w:rPr>
                <w:noProof/>
                <w:webHidden/>
              </w:rPr>
              <w:instrText xml:space="preserve"> PAGEREF _Toc168337067 \h </w:instrText>
            </w:r>
            <w:r>
              <w:rPr>
                <w:noProof/>
                <w:webHidden/>
              </w:rPr>
            </w:r>
            <w:r>
              <w:rPr>
                <w:noProof/>
                <w:webHidden/>
              </w:rPr>
              <w:fldChar w:fldCharType="separate"/>
            </w:r>
            <w:r>
              <w:rPr>
                <w:noProof/>
                <w:webHidden/>
              </w:rPr>
              <w:t>74</w:t>
            </w:r>
            <w:r>
              <w:rPr>
                <w:noProof/>
                <w:webHidden/>
              </w:rPr>
              <w:fldChar w:fldCharType="end"/>
            </w:r>
          </w:hyperlink>
        </w:p>
        <w:p w14:paraId="727B4CAC"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68" w:history="1">
            <w:r w:rsidRPr="00C16BB4">
              <w:rPr>
                <w:rStyle w:val="Hyperlink"/>
                <w:noProof/>
              </w:rPr>
              <w:t>CHƯƠNG 3.</w:t>
            </w:r>
            <w:r w:rsidRPr="00C16BB4">
              <w:rPr>
                <w:rStyle w:val="Hyperlink"/>
                <w:noProof/>
                <w:lang w:val="vi-VN"/>
              </w:rPr>
              <w:t xml:space="preserve"> KẾT QUẢ THỰC HIỆN</w:t>
            </w:r>
            <w:r>
              <w:rPr>
                <w:noProof/>
                <w:webHidden/>
              </w:rPr>
              <w:tab/>
            </w:r>
            <w:r>
              <w:rPr>
                <w:noProof/>
                <w:webHidden/>
              </w:rPr>
              <w:fldChar w:fldCharType="begin"/>
            </w:r>
            <w:r>
              <w:rPr>
                <w:noProof/>
                <w:webHidden/>
              </w:rPr>
              <w:instrText xml:space="preserve"> PAGEREF _Toc168337068 \h </w:instrText>
            </w:r>
            <w:r>
              <w:rPr>
                <w:noProof/>
                <w:webHidden/>
              </w:rPr>
            </w:r>
            <w:r>
              <w:rPr>
                <w:noProof/>
                <w:webHidden/>
              </w:rPr>
              <w:fldChar w:fldCharType="separate"/>
            </w:r>
            <w:r>
              <w:rPr>
                <w:noProof/>
                <w:webHidden/>
              </w:rPr>
              <w:t>75</w:t>
            </w:r>
            <w:r>
              <w:rPr>
                <w:noProof/>
                <w:webHidden/>
              </w:rPr>
              <w:fldChar w:fldCharType="end"/>
            </w:r>
          </w:hyperlink>
        </w:p>
        <w:p w14:paraId="7F3966E1"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69" w:history="1">
            <w:r w:rsidRPr="00C16BB4">
              <w:rPr>
                <w:rStyle w:val="Hyperlink"/>
                <w:noProof/>
              </w:rPr>
              <w:t>3.1</w:t>
            </w:r>
            <w:r>
              <w:rPr>
                <w:rFonts w:asciiTheme="minorHAnsi" w:eastAsiaTheme="minorEastAsia" w:hAnsiTheme="minorHAnsi" w:cstheme="minorBidi"/>
                <w:noProof/>
                <w:color w:val="auto"/>
                <w:sz w:val="22"/>
                <w:szCs w:val="22"/>
                <w:lang w:val="vi-VN" w:eastAsia="vi-VN"/>
              </w:rPr>
              <w:tab/>
            </w:r>
            <w:r w:rsidRPr="00C16BB4">
              <w:rPr>
                <w:rStyle w:val="Hyperlink"/>
                <w:noProof/>
              </w:rPr>
              <w:t>Giao diện ứng dụng</w:t>
            </w:r>
            <w:r>
              <w:rPr>
                <w:noProof/>
                <w:webHidden/>
              </w:rPr>
              <w:tab/>
            </w:r>
            <w:r>
              <w:rPr>
                <w:noProof/>
                <w:webHidden/>
              </w:rPr>
              <w:fldChar w:fldCharType="begin"/>
            </w:r>
            <w:r>
              <w:rPr>
                <w:noProof/>
                <w:webHidden/>
              </w:rPr>
              <w:instrText xml:space="preserve"> PAGEREF _Toc168337069 \h </w:instrText>
            </w:r>
            <w:r>
              <w:rPr>
                <w:noProof/>
                <w:webHidden/>
              </w:rPr>
            </w:r>
            <w:r>
              <w:rPr>
                <w:noProof/>
                <w:webHidden/>
              </w:rPr>
              <w:fldChar w:fldCharType="separate"/>
            </w:r>
            <w:r>
              <w:rPr>
                <w:noProof/>
                <w:webHidden/>
              </w:rPr>
              <w:t>75</w:t>
            </w:r>
            <w:r>
              <w:rPr>
                <w:noProof/>
                <w:webHidden/>
              </w:rPr>
              <w:fldChar w:fldCharType="end"/>
            </w:r>
          </w:hyperlink>
        </w:p>
        <w:p w14:paraId="582CC471"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70" w:history="1">
            <w:r w:rsidRPr="00C16BB4">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lang w:val="vi-VN" w:eastAsia="vi-VN"/>
              </w:rPr>
              <w:tab/>
            </w:r>
            <w:r w:rsidRPr="00C16BB4">
              <w:rPr>
                <w:rStyle w:val="Hyperlink"/>
                <w:noProof/>
              </w:rPr>
              <w:t>Giao diện một số trang chính</w:t>
            </w:r>
            <w:r>
              <w:rPr>
                <w:noProof/>
                <w:webHidden/>
              </w:rPr>
              <w:tab/>
            </w:r>
            <w:r>
              <w:rPr>
                <w:noProof/>
                <w:webHidden/>
              </w:rPr>
              <w:fldChar w:fldCharType="begin"/>
            </w:r>
            <w:r>
              <w:rPr>
                <w:noProof/>
                <w:webHidden/>
              </w:rPr>
              <w:instrText xml:space="preserve"> PAGEREF _Toc168337070 \h </w:instrText>
            </w:r>
            <w:r>
              <w:rPr>
                <w:noProof/>
                <w:webHidden/>
              </w:rPr>
            </w:r>
            <w:r>
              <w:rPr>
                <w:noProof/>
                <w:webHidden/>
              </w:rPr>
              <w:fldChar w:fldCharType="separate"/>
            </w:r>
            <w:r>
              <w:rPr>
                <w:noProof/>
                <w:webHidden/>
              </w:rPr>
              <w:t>75</w:t>
            </w:r>
            <w:r>
              <w:rPr>
                <w:noProof/>
                <w:webHidden/>
              </w:rPr>
              <w:fldChar w:fldCharType="end"/>
            </w:r>
          </w:hyperlink>
        </w:p>
        <w:p w14:paraId="487902E2" w14:textId="77777777" w:rsidR="00045D98" w:rsidRDefault="00045D98">
          <w:pPr>
            <w:pStyle w:val="TOC3"/>
            <w:tabs>
              <w:tab w:val="left" w:pos="1760"/>
              <w:tab w:val="right" w:leader="dot" w:pos="8778"/>
            </w:tabs>
            <w:rPr>
              <w:rFonts w:asciiTheme="minorHAnsi" w:eastAsiaTheme="minorEastAsia" w:hAnsiTheme="minorHAnsi" w:cstheme="minorBidi"/>
              <w:noProof/>
              <w:color w:val="auto"/>
              <w:sz w:val="22"/>
              <w:szCs w:val="22"/>
              <w:lang w:val="vi-VN" w:eastAsia="vi-VN"/>
            </w:rPr>
          </w:pPr>
          <w:hyperlink w:anchor="_Toc168337071" w:history="1">
            <w:r w:rsidRPr="00C16BB4">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lang w:val="vi-VN" w:eastAsia="vi-VN"/>
              </w:rPr>
              <w:tab/>
            </w:r>
            <w:r w:rsidRPr="00C16BB4">
              <w:rPr>
                <w:rStyle w:val="Hyperlink"/>
                <w:noProof/>
              </w:rPr>
              <w:t>Giao diện chức năng đăng nhập</w:t>
            </w:r>
            <w:r>
              <w:rPr>
                <w:noProof/>
                <w:webHidden/>
              </w:rPr>
              <w:tab/>
            </w:r>
            <w:r>
              <w:rPr>
                <w:noProof/>
                <w:webHidden/>
              </w:rPr>
              <w:fldChar w:fldCharType="begin"/>
            </w:r>
            <w:r>
              <w:rPr>
                <w:noProof/>
                <w:webHidden/>
              </w:rPr>
              <w:instrText xml:space="preserve"> PAGEREF _Toc168337071 \h </w:instrText>
            </w:r>
            <w:r>
              <w:rPr>
                <w:noProof/>
                <w:webHidden/>
              </w:rPr>
            </w:r>
            <w:r>
              <w:rPr>
                <w:noProof/>
                <w:webHidden/>
              </w:rPr>
              <w:fldChar w:fldCharType="separate"/>
            </w:r>
            <w:r>
              <w:rPr>
                <w:noProof/>
                <w:webHidden/>
              </w:rPr>
              <w:t>80</w:t>
            </w:r>
            <w:r>
              <w:rPr>
                <w:noProof/>
                <w:webHidden/>
              </w:rPr>
              <w:fldChar w:fldCharType="end"/>
            </w:r>
          </w:hyperlink>
        </w:p>
        <w:p w14:paraId="65707E27"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72" w:history="1">
            <w:r w:rsidRPr="00C16BB4">
              <w:rPr>
                <w:rStyle w:val="Hyperlink"/>
                <w:noProof/>
              </w:rPr>
              <w:t>3.2</w:t>
            </w:r>
            <w:r>
              <w:rPr>
                <w:rFonts w:asciiTheme="minorHAnsi" w:eastAsiaTheme="minorEastAsia" w:hAnsiTheme="minorHAnsi" w:cstheme="minorBidi"/>
                <w:noProof/>
                <w:color w:val="auto"/>
                <w:sz w:val="22"/>
                <w:szCs w:val="22"/>
                <w:lang w:val="vi-VN" w:eastAsia="vi-VN"/>
              </w:rPr>
              <w:tab/>
            </w:r>
            <w:r w:rsidRPr="00C16BB4">
              <w:rPr>
                <w:rStyle w:val="Hyperlink"/>
                <w:noProof/>
              </w:rPr>
              <w:t>Kết quả hiệu năng thực tế</w:t>
            </w:r>
            <w:r>
              <w:rPr>
                <w:noProof/>
                <w:webHidden/>
              </w:rPr>
              <w:tab/>
            </w:r>
            <w:r>
              <w:rPr>
                <w:noProof/>
                <w:webHidden/>
              </w:rPr>
              <w:fldChar w:fldCharType="begin"/>
            </w:r>
            <w:r>
              <w:rPr>
                <w:noProof/>
                <w:webHidden/>
              </w:rPr>
              <w:instrText xml:space="preserve"> PAGEREF _Toc168337072 \h </w:instrText>
            </w:r>
            <w:r>
              <w:rPr>
                <w:noProof/>
                <w:webHidden/>
              </w:rPr>
            </w:r>
            <w:r>
              <w:rPr>
                <w:noProof/>
                <w:webHidden/>
              </w:rPr>
              <w:fldChar w:fldCharType="separate"/>
            </w:r>
            <w:r>
              <w:rPr>
                <w:noProof/>
                <w:webHidden/>
              </w:rPr>
              <w:t>94</w:t>
            </w:r>
            <w:r>
              <w:rPr>
                <w:noProof/>
                <w:webHidden/>
              </w:rPr>
              <w:fldChar w:fldCharType="end"/>
            </w:r>
          </w:hyperlink>
        </w:p>
        <w:p w14:paraId="27A48725"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73" w:history="1">
            <w:r w:rsidRPr="00C16BB4">
              <w:rPr>
                <w:rStyle w:val="Hyperlink"/>
                <w:noProof/>
              </w:rPr>
              <w:t>3.3</w:t>
            </w:r>
            <w:r>
              <w:rPr>
                <w:rFonts w:asciiTheme="minorHAnsi" w:eastAsiaTheme="minorEastAsia" w:hAnsiTheme="minorHAnsi" w:cstheme="minorBidi"/>
                <w:noProof/>
                <w:color w:val="auto"/>
                <w:sz w:val="22"/>
                <w:szCs w:val="22"/>
                <w:lang w:val="vi-VN" w:eastAsia="vi-VN"/>
              </w:rPr>
              <w:tab/>
            </w:r>
            <w:r w:rsidRPr="00C16BB4">
              <w:rPr>
                <w:rStyle w:val="Hyperlink"/>
                <w:noProof/>
              </w:rPr>
              <w:t>Kết luận</w:t>
            </w:r>
            <w:r>
              <w:rPr>
                <w:noProof/>
                <w:webHidden/>
              </w:rPr>
              <w:tab/>
            </w:r>
            <w:r>
              <w:rPr>
                <w:noProof/>
                <w:webHidden/>
              </w:rPr>
              <w:fldChar w:fldCharType="begin"/>
            </w:r>
            <w:r>
              <w:rPr>
                <w:noProof/>
                <w:webHidden/>
              </w:rPr>
              <w:instrText xml:space="preserve"> PAGEREF _Toc168337073 \h </w:instrText>
            </w:r>
            <w:r>
              <w:rPr>
                <w:noProof/>
                <w:webHidden/>
              </w:rPr>
            </w:r>
            <w:r>
              <w:rPr>
                <w:noProof/>
                <w:webHidden/>
              </w:rPr>
              <w:fldChar w:fldCharType="separate"/>
            </w:r>
            <w:r>
              <w:rPr>
                <w:noProof/>
                <w:webHidden/>
              </w:rPr>
              <w:t>95</w:t>
            </w:r>
            <w:r>
              <w:rPr>
                <w:noProof/>
                <w:webHidden/>
              </w:rPr>
              <w:fldChar w:fldCharType="end"/>
            </w:r>
          </w:hyperlink>
        </w:p>
        <w:p w14:paraId="6DE15C46"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74" w:history="1">
            <w:r w:rsidRPr="00C16BB4">
              <w:rPr>
                <w:rStyle w:val="Hyperlink"/>
                <w:noProof/>
              </w:rPr>
              <w:t>CHƯƠNG 4. KẾT LUẬN</w:t>
            </w:r>
            <w:r>
              <w:rPr>
                <w:noProof/>
                <w:webHidden/>
              </w:rPr>
              <w:tab/>
            </w:r>
            <w:r>
              <w:rPr>
                <w:noProof/>
                <w:webHidden/>
              </w:rPr>
              <w:fldChar w:fldCharType="begin"/>
            </w:r>
            <w:r>
              <w:rPr>
                <w:noProof/>
                <w:webHidden/>
              </w:rPr>
              <w:instrText xml:space="preserve"> PAGEREF _Toc168337074 \h </w:instrText>
            </w:r>
            <w:r>
              <w:rPr>
                <w:noProof/>
                <w:webHidden/>
              </w:rPr>
            </w:r>
            <w:r>
              <w:rPr>
                <w:noProof/>
                <w:webHidden/>
              </w:rPr>
              <w:fldChar w:fldCharType="separate"/>
            </w:r>
            <w:r>
              <w:rPr>
                <w:noProof/>
                <w:webHidden/>
              </w:rPr>
              <w:t>96</w:t>
            </w:r>
            <w:r>
              <w:rPr>
                <w:noProof/>
                <w:webHidden/>
              </w:rPr>
              <w:fldChar w:fldCharType="end"/>
            </w:r>
          </w:hyperlink>
        </w:p>
        <w:p w14:paraId="799DCE5B"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75" w:history="1">
            <w:r w:rsidRPr="00C16BB4">
              <w:rPr>
                <w:rStyle w:val="Hyperlink"/>
                <w:noProof/>
              </w:rPr>
              <w:t>4.1</w:t>
            </w:r>
            <w:r>
              <w:rPr>
                <w:rFonts w:asciiTheme="minorHAnsi" w:eastAsiaTheme="minorEastAsia" w:hAnsiTheme="minorHAnsi" w:cstheme="minorBidi"/>
                <w:noProof/>
                <w:color w:val="auto"/>
                <w:sz w:val="22"/>
                <w:szCs w:val="22"/>
                <w:lang w:val="vi-VN" w:eastAsia="vi-VN"/>
              </w:rPr>
              <w:tab/>
            </w:r>
            <w:r w:rsidRPr="00C16BB4">
              <w:rPr>
                <w:rStyle w:val="Hyperlink"/>
                <w:noProof/>
              </w:rPr>
              <w:t>Những kết quả đạt được</w:t>
            </w:r>
            <w:r>
              <w:rPr>
                <w:noProof/>
                <w:webHidden/>
              </w:rPr>
              <w:tab/>
            </w:r>
            <w:r>
              <w:rPr>
                <w:noProof/>
                <w:webHidden/>
              </w:rPr>
              <w:fldChar w:fldCharType="begin"/>
            </w:r>
            <w:r>
              <w:rPr>
                <w:noProof/>
                <w:webHidden/>
              </w:rPr>
              <w:instrText xml:space="preserve"> PAGEREF _Toc168337075 \h </w:instrText>
            </w:r>
            <w:r>
              <w:rPr>
                <w:noProof/>
                <w:webHidden/>
              </w:rPr>
            </w:r>
            <w:r>
              <w:rPr>
                <w:noProof/>
                <w:webHidden/>
              </w:rPr>
              <w:fldChar w:fldCharType="separate"/>
            </w:r>
            <w:r>
              <w:rPr>
                <w:noProof/>
                <w:webHidden/>
              </w:rPr>
              <w:t>96</w:t>
            </w:r>
            <w:r>
              <w:rPr>
                <w:noProof/>
                <w:webHidden/>
              </w:rPr>
              <w:fldChar w:fldCharType="end"/>
            </w:r>
          </w:hyperlink>
        </w:p>
        <w:p w14:paraId="36026CAD"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76" w:history="1">
            <w:r w:rsidRPr="00C16BB4">
              <w:rPr>
                <w:rStyle w:val="Hyperlink"/>
                <w:noProof/>
              </w:rPr>
              <w:t>4.2</w:t>
            </w:r>
            <w:r>
              <w:rPr>
                <w:rFonts w:asciiTheme="minorHAnsi" w:eastAsiaTheme="minorEastAsia" w:hAnsiTheme="minorHAnsi" w:cstheme="minorBidi"/>
                <w:noProof/>
                <w:color w:val="auto"/>
                <w:sz w:val="22"/>
                <w:szCs w:val="22"/>
                <w:lang w:val="vi-VN" w:eastAsia="vi-VN"/>
              </w:rPr>
              <w:tab/>
            </w:r>
            <w:r w:rsidRPr="00C16BB4">
              <w:rPr>
                <w:rStyle w:val="Hyperlink"/>
                <w:noProof/>
              </w:rPr>
              <w:t>Kết quả chưa đạt được</w:t>
            </w:r>
            <w:r>
              <w:rPr>
                <w:noProof/>
                <w:webHidden/>
              </w:rPr>
              <w:tab/>
            </w:r>
            <w:r>
              <w:rPr>
                <w:noProof/>
                <w:webHidden/>
              </w:rPr>
              <w:fldChar w:fldCharType="begin"/>
            </w:r>
            <w:r>
              <w:rPr>
                <w:noProof/>
                <w:webHidden/>
              </w:rPr>
              <w:instrText xml:space="preserve"> PAGEREF _Toc168337076 \h </w:instrText>
            </w:r>
            <w:r>
              <w:rPr>
                <w:noProof/>
                <w:webHidden/>
              </w:rPr>
            </w:r>
            <w:r>
              <w:rPr>
                <w:noProof/>
                <w:webHidden/>
              </w:rPr>
              <w:fldChar w:fldCharType="separate"/>
            </w:r>
            <w:r>
              <w:rPr>
                <w:noProof/>
                <w:webHidden/>
              </w:rPr>
              <w:t>96</w:t>
            </w:r>
            <w:r>
              <w:rPr>
                <w:noProof/>
                <w:webHidden/>
              </w:rPr>
              <w:fldChar w:fldCharType="end"/>
            </w:r>
          </w:hyperlink>
        </w:p>
        <w:p w14:paraId="160FE6D1" w14:textId="77777777" w:rsidR="00045D98" w:rsidRDefault="00045D98">
          <w:pPr>
            <w:pStyle w:val="TOC2"/>
            <w:tabs>
              <w:tab w:val="left" w:pos="780"/>
              <w:tab w:val="right" w:leader="dot" w:pos="8778"/>
            </w:tabs>
            <w:rPr>
              <w:rFonts w:asciiTheme="minorHAnsi" w:eastAsiaTheme="minorEastAsia" w:hAnsiTheme="minorHAnsi" w:cstheme="minorBidi"/>
              <w:noProof/>
              <w:color w:val="auto"/>
              <w:sz w:val="22"/>
              <w:szCs w:val="22"/>
              <w:lang w:val="vi-VN" w:eastAsia="vi-VN"/>
            </w:rPr>
          </w:pPr>
          <w:hyperlink w:anchor="_Toc168337077" w:history="1">
            <w:r w:rsidRPr="00C16BB4">
              <w:rPr>
                <w:rStyle w:val="Hyperlink"/>
                <w:noProof/>
              </w:rPr>
              <w:t>4.3</w:t>
            </w:r>
            <w:r>
              <w:rPr>
                <w:rFonts w:asciiTheme="minorHAnsi" w:eastAsiaTheme="minorEastAsia" w:hAnsiTheme="minorHAnsi" w:cstheme="minorBidi"/>
                <w:noProof/>
                <w:color w:val="auto"/>
                <w:sz w:val="22"/>
                <w:szCs w:val="22"/>
                <w:lang w:val="vi-VN" w:eastAsia="vi-VN"/>
              </w:rPr>
              <w:tab/>
            </w:r>
            <w:r w:rsidRPr="00C16BB4">
              <w:rPr>
                <w:rStyle w:val="Hyperlink"/>
                <w:noProof/>
              </w:rPr>
              <w:t>Định hướng phát triển trong tương lai</w:t>
            </w:r>
            <w:r>
              <w:rPr>
                <w:noProof/>
                <w:webHidden/>
              </w:rPr>
              <w:tab/>
            </w:r>
            <w:r>
              <w:rPr>
                <w:noProof/>
                <w:webHidden/>
              </w:rPr>
              <w:fldChar w:fldCharType="begin"/>
            </w:r>
            <w:r>
              <w:rPr>
                <w:noProof/>
                <w:webHidden/>
              </w:rPr>
              <w:instrText xml:space="preserve"> PAGEREF _Toc168337077 \h </w:instrText>
            </w:r>
            <w:r>
              <w:rPr>
                <w:noProof/>
                <w:webHidden/>
              </w:rPr>
            </w:r>
            <w:r>
              <w:rPr>
                <w:noProof/>
                <w:webHidden/>
              </w:rPr>
              <w:fldChar w:fldCharType="separate"/>
            </w:r>
            <w:r>
              <w:rPr>
                <w:noProof/>
                <w:webHidden/>
              </w:rPr>
              <w:t>97</w:t>
            </w:r>
            <w:r>
              <w:rPr>
                <w:noProof/>
                <w:webHidden/>
              </w:rPr>
              <w:fldChar w:fldCharType="end"/>
            </w:r>
          </w:hyperlink>
        </w:p>
        <w:p w14:paraId="7B169BB7" w14:textId="77777777" w:rsidR="00045D98" w:rsidRDefault="00045D98">
          <w:pPr>
            <w:pStyle w:val="TOC1"/>
            <w:tabs>
              <w:tab w:val="right" w:leader="dot" w:pos="8778"/>
            </w:tabs>
            <w:rPr>
              <w:rFonts w:asciiTheme="minorHAnsi" w:eastAsiaTheme="minorEastAsia" w:hAnsiTheme="minorHAnsi" w:cstheme="minorBidi"/>
              <w:b w:val="0"/>
              <w:noProof/>
              <w:color w:val="auto"/>
              <w:sz w:val="22"/>
              <w:szCs w:val="22"/>
              <w:lang w:val="vi-VN" w:eastAsia="vi-VN"/>
            </w:rPr>
          </w:pPr>
          <w:hyperlink w:anchor="_Toc168337078" w:history="1">
            <w:r w:rsidRPr="00C16BB4">
              <w:rPr>
                <w:rStyle w:val="Hyperlink"/>
                <w:noProof/>
              </w:rPr>
              <w:t>TÀI LIỆU THAM KHẢO</w:t>
            </w:r>
            <w:r>
              <w:rPr>
                <w:noProof/>
                <w:webHidden/>
              </w:rPr>
              <w:tab/>
            </w:r>
            <w:r>
              <w:rPr>
                <w:noProof/>
                <w:webHidden/>
              </w:rPr>
              <w:fldChar w:fldCharType="begin"/>
            </w:r>
            <w:r>
              <w:rPr>
                <w:noProof/>
                <w:webHidden/>
              </w:rPr>
              <w:instrText xml:space="preserve"> PAGEREF _Toc168337078 \h </w:instrText>
            </w:r>
            <w:r>
              <w:rPr>
                <w:noProof/>
                <w:webHidden/>
              </w:rPr>
            </w:r>
            <w:r>
              <w:rPr>
                <w:noProof/>
                <w:webHidden/>
              </w:rPr>
              <w:fldChar w:fldCharType="separate"/>
            </w:r>
            <w:r>
              <w:rPr>
                <w:noProof/>
                <w:webHidden/>
              </w:rPr>
              <w:t>98</w:t>
            </w:r>
            <w:r>
              <w:rPr>
                <w:noProof/>
                <w:webHidden/>
              </w:rPr>
              <w:fldChar w:fldCharType="end"/>
            </w:r>
          </w:hyperlink>
        </w:p>
        <w:p w14:paraId="2D60B9BC" w14:textId="77777777" w:rsidR="008C6E49" w:rsidRDefault="004060A4">
          <w:r>
            <w:rPr>
              <w:b/>
            </w:rPr>
            <w:fldChar w:fldCharType="end"/>
          </w:r>
        </w:p>
      </w:sdtContent>
    </w:sdt>
    <w:p w14:paraId="72C23DAE" w14:textId="77777777" w:rsidR="008C6E49" w:rsidRPr="005C68A9" w:rsidRDefault="004060A4" w:rsidP="005C68A9">
      <w:pPr>
        <w:pStyle w:val="Heading1"/>
        <w:numPr>
          <w:ilvl w:val="0"/>
          <w:numId w:val="0"/>
        </w:numPr>
      </w:pPr>
      <w:r>
        <w:br w:type="page"/>
      </w:r>
      <w:bookmarkStart w:id="1" w:name="_Toc168337024"/>
      <w:r w:rsidRPr="005C68A9">
        <w:lastRenderedPageBreak/>
        <w:t>DANH MỤC HÌNH VẼ</w:t>
      </w:r>
      <w:bookmarkEnd w:id="1"/>
    </w:p>
    <w:p w14:paraId="20C53AFE" w14:textId="77777777" w:rsidR="00045D98" w:rsidRDefault="004060A4">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"Hình" </w:instrText>
      </w:r>
      <w:r>
        <w:fldChar w:fldCharType="separate"/>
      </w:r>
      <w:hyperlink r:id="rId12" w:anchor="_Toc168336887" w:history="1">
        <w:r w:rsidR="00045D98" w:rsidRPr="00CD4305">
          <w:rPr>
            <w:rStyle w:val="Hyperlink"/>
            <w:noProof/>
          </w:rPr>
          <w:t>Hình 1.1 Top 5 website thương mại điện tử ở Việt Nam</w:t>
        </w:r>
        <w:r w:rsidR="00045D98">
          <w:rPr>
            <w:noProof/>
            <w:webHidden/>
          </w:rPr>
          <w:tab/>
        </w:r>
        <w:r w:rsidR="00045D98">
          <w:rPr>
            <w:noProof/>
            <w:webHidden/>
          </w:rPr>
          <w:fldChar w:fldCharType="begin"/>
        </w:r>
        <w:r w:rsidR="00045D98">
          <w:rPr>
            <w:noProof/>
            <w:webHidden/>
          </w:rPr>
          <w:instrText xml:space="preserve"> PAGEREF _Toc168336887 \h </w:instrText>
        </w:r>
        <w:r w:rsidR="00045D98">
          <w:rPr>
            <w:noProof/>
            <w:webHidden/>
          </w:rPr>
        </w:r>
        <w:r w:rsidR="00045D98">
          <w:rPr>
            <w:noProof/>
            <w:webHidden/>
          </w:rPr>
          <w:fldChar w:fldCharType="separate"/>
        </w:r>
        <w:r w:rsidR="00045D98">
          <w:rPr>
            <w:noProof/>
            <w:webHidden/>
          </w:rPr>
          <w:t>2</w:t>
        </w:r>
        <w:r w:rsidR="00045D98">
          <w:rPr>
            <w:noProof/>
            <w:webHidden/>
          </w:rPr>
          <w:fldChar w:fldCharType="end"/>
        </w:r>
      </w:hyperlink>
    </w:p>
    <w:p w14:paraId="4974E2A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3" w:anchor="_Toc168336888" w:history="1">
        <w:r w:rsidRPr="00CD4305">
          <w:rPr>
            <w:rStyle w:val="Hyperlink"/>
            <w:noProof/>
          </w:rPr>
          <w:t>Hình 1.2 Doanh thu TMDT bán lẻ Việt Nam từ 2015 – 2018</w:t>
        </w:r>
        <w:r>
          <w:rPr>
            <w:noProof/>
            <w:webHidden/>
          </w:rPr>
          <w:tab/>
        </w:r>
        <w:r>
          <w:rPr>
            <w:noProof/>
            <w:webHidden/>
          </w:rPr>
          <w:fldChar w:fldCharType="begin"/>
        </w:r>
        <w:r>
          <w:rPr>
            <w:noProof/>
            <w:webHidden/>
          </w:rPr>
          <w:instrText xml:space="preserve"> PAGEREF _Toc168336888 \h </w:instrText>
        </w:r>
        <w:r>
          <w:rPr>
            <w:noProof/>
            <w:webHidden/>
          </w:rPr>
        </w:r>
        <w:r>
          <w:rPr>
            <w:noProof/>
            <w:webHidden/>
          </w:rPr>
          <w:fldChar w:fldCharType="separate"/>
        </w:r>
        <w:r>
          <w:rPr>
            <w:noProof/>
            <w:webHidden/>
          </w:rPr>
          <w:t>2</w:t>
        </w:r>
        <w:r>
          <w:rPr>
            <w:noProof/>
            <w:webHidden/>
          </w:rPr>
          <w:fldChar w:fldCharType="end"/>
        </w:r>
      </w:hyperlink>
    </w:p>
    <w:p w14:paraId="2427622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4" w:anchor="_Toc168336889" w:history="1">
        <w:r w:rsidRPr="00CD4305">
          <w:rPr>
            <w:rStyle w:val="Hyperlink"/>
            <w:noProof/>
          </w:rPr>
          <w:t>Hình 1.3 Top các ngôn ngữ phổ biến 01/2018 – chỉ số PYPL</w:t>
        </w:r>
        <w:r>
          <w:rPr>
            <w:noProof/>
            <w:webHidden/>
          </w:rPr>
          <w:tab/>
        </w:r>
        <w:r>
          <w:rPr>
            <w:noProof/>
            <w:webHidden/>
          </w:rPr>
          <w:fldChar w:fldCharType="begin"/>
        </w:r>
        <w:r>
          <w:rPr>
            <w:noProof/>
            <w:webHidden/>
          </w:rPr>
          <w:instrText xml:space="preserve"> PAGEREF _Toc168336889 \h </w:instrText>
        </w:r>
        <w:r>
          <w:rPr>
            <w:noProof/>
            <w:webHidden/>
          </w:rPr>
        </w:r>
        <w:r>
          <w:rPr>
            <w:noProof/>
            <w:webHidden/>
          </w:rPr>
          <w:fldChar w:fldCharType="separate"/>
        </w:r>
        <w:r>
          <w:rPr>
            <w:noProof/>
            <w:webHidden/>
          </w:rPr>
          <w:t>6</w:t>
        </w:r>
        <w:r>
          <w:rPr>
            <w:noProof/>
            <w:webHidden/>
          </w:rPr>
          <w:fldChar w:fldCharType="end"/>
        </w:r>
      </w:hyperlink>
    </w:p>
    <w:p w14:paraId="15EE45D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5" w:anchor="_Toc168336890" w:history="1">
        <w:r w:rsidRPr="00CD4305">
          <w:rPr>
            <w:rStyle w:val="Hyperlink"/>
            <w:noProof/>
          </w:rPr>
          <w:t>Hình 1.4 Top các PHP framework phổ biến</w:t>
        </w:r>
        <w:r>
          <w:rPr>
            <w:noProof/>
            <w:webHidden/>
          </w:rPr>
          <w:tab/>
        </w:r>
        <w:r>
          <w:rPr>
            <w:noProof/>
            <w:webHidden/>
          </w:rPr>
          <w:fldChar w:fldCharType="begin"/>
        </w:r>
        <w:r>
          <w:rPr>
            <w:noProof/>
            <w:webHidden/>
          </w:rPr>
          <w:instrText xml:space="preserve"> PAGEREF _Toc168336890 \h </w:instrText>
        </w:r>
        <w:r>
          <w:rPr>
            <w:noProof/>
            <w:webHidden/>
          </w:rPr>
        </w:r>
        <w:r>
          <w:rPr>
            <w:noProof/>
            <w:webHidden/>
          </w:rPr>
          <w:fldChar w:fldCharType="separate"/>
        </w:r>
        <w:r>
          <w:rPr>
            <w:noProof/>
            <w:webHidden/>
          </w:rPr>
          <w:t>7</w:t>
        </w:r>
        <w:r>
          <w:rPr>
            <w:noProof/>
            <w:webHidden/>
          </w:rPr>
          <w:fldChar w:fldCharType="end"/>
        </w:r>
      </w:hyperlink>
    </w:p>
    <w:p w14:paraId="70F94B3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6" w:anchor="_Toc168336891" w:history="1">
        <w:r w:rsidRPr="00CD4305">
          <w:rPr>
            <w:rStyle w:val="Hyperlink"/>
            <w:noProof/>
          </w:rPr>
          <w:t>Hình 1.5 Quy trình Checkout tiêu chuẩn</w:t>
        </w:r>
        <w:r>
          <w:rPr>
            <w:noProof/>
            <w:webHidden/>
          </w:rPr>
          <w:tab/>
        </w:r>
        <w:r>
          <w:rPr>
            <w:noProof/>
            <w:webHidden/>
          </w:rPr>
          <w:fldChar w:fldCharType="begin"/>
        </w:r>
        <w:r>
          <w:rPr>
            <w:noProof/>
            <w:webHidden/>
          </w:rPr>
          <w:instrText xml:space="preserve"> PAGEREF _Toc168336891 \h </w:instrText>
        </w:r>
        <w:r>
          <w:rPr>
            <w:noProof/>
            <w:webHidden/>
          </w:rPr>
        </w:r>
        <w:r>
          <w:rPr>
            <w:noProof/>
            <w:webHidden/>
          </w:rPr>
          <w:fldChar w:fldCharType="separate"/>
        </w:r>
        <w:r>
          <w:rPr>
            <w:noProof/>
            <w:webHidden/>
          </w:rPr>
          <w:t>15</w:t>
        </w:r>
        <w:r>
          <w:rPr>
            <w:noProof/>
            <w:webHidden/>
          </w:rPr>
          <w:fldChar w:fldCharType="end"/>
        </w:r>
      </w:hyperlink>
    </w:p>
    <w:p w14:paraId="26C7C3E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7" w:anchor="_Toc168336892" w:history="1">
        <w:r w:rsidRPr="00CD4305">
          <w:rPr>
            <w:rStyle w:val="Hyperlink"/>
            <w:noProof/>
          </w:rPr>
          <w:t>Hình 1.6 Quy trình Checkout nâng cao</w:t>
        </w:r>
        <w:r>
          <w:rPr>
            <w:noProof/>
            <w:webHidden/>
          </w:rPr>
          <w:tab/>
        </w:r>
        <w:r>
          <w:rPr>
            <w:noProof/>
            <w:webHidden/>
          </w:rPr>
          <w:fldChar w:fldCharType="begin"/>
        </w:r>
        <w:r>
          <w:rPr>
            <w:noProof/>
            <w:webHidden/>
          </w:rPr>
          <w:instrText xml:space="preserve"> PAGEREF _Toc168336892 \h </w:instrText>
        </w:r>
        <w:r>
          <w:rPr>
            <w:noProof/>
            <w:webHidden/>
          </w:rPr>
        </w:r>
        <w:r>
          <w:rPr>
            <w:noProof/>
            <w:webHidden/>
          </w:rPr>
          <w:fldChar w:fldCharType="separate"/>
        </w:r>
        <w:r>
          <w:rPr>
            <w:noProof/>
            <w:webHidden/>
          </w:rPr>
          <w:t>16</w:t>
        </w:r>
        <w:r>
          <w:rPr>
            <w:noProof/>
            <w:webHidden/>
          </w:rPr>
          <w:fldChar w:fldCharType="end"/>
        </w:r>
      </w:hyperlink>
    </w:p>
    <w:p w14:paraId="58B3CBBC"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8" w:anchor="_Toc168336893" w:history="1">
        <w:r w:rsidRPr="00CD4305">
          <w:rPr>
            <w:rStyle w:val="Hyperlink"/>
            <w:noProof/>
          </w:rPr>
          <w:t>Hình 1.7 Quy trình Seamless Checkout</w:t>
        </w:r>
        <w:r>
          <w:rPr>
            <w:noProof/>
            <w:webHidden/>
          </w:rPr>
          <w:tab/>
        </w:r>
        <w:r>
          <w:rPr>
            <w:noProof/>
            <w:webHidden/>
          </w:rPr>
          <w:fldChar w:fldCharType="begin"/>
        </w:r>
        <w:r>
          <w:rPr>
            <w:noProof/>
            <w:webHidden/>
          </w:rPr>
          <w:instrText xml:space="preserve"> PAGEREF _Toc168336893 \h </w:instrText>
        </w:r>
        <w:r>
          <w:rPr>
            <w:noProof/>
            <w:webHidden/>
          </w:rPr>
        </w:r>
        <w:r>
          <w:rPr>
            <w:noProof/>
            <w:webHidden/>
          </w:rPr>
          <w:fldChar w:fldCharType="separate"/>
        </w:r>
        <w:r>
          <w:rPr>
            <w:noProof/>
            <w:webHidden/>
          </w:rPr>
          <w:t>16</w:t>
        </w:r>
        <w:r>
          <w:rPr>
            <w:noProof/>
            <w:webHidden/>
          </w:rPr>
          <w:fldChar w:fldCharType="end"/>
        </w:r>
      </w:hyperlink>
    </w:p>
    <w:p w14:paraId="049BE27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19" w:anchor="_Toc168336894" w:history="1">
        <w:r w:rsidRPr="00CD4305">
          <w:rPr>
            <w:rStyle w:val="Hyperlink"/>
            <w:noProof/>
          </w:rPr>
          <w:t>Hình 2.1 Các tác nhân của hệ thống</w:t>
        </w:r>
        <w:r>
          <w:rPr>
            <w:noProof/>
            <w:webHidden/>
          </w:rPr>
          <w:tab/>
        </w:r>
        <w:r>
          <w:rPr>
            <w:noProof/>
            <w:webHidden/>
          </w:rPr>
          <w:fldChar w:fldCharType="begin"/>
        </w:r>
        <w:r>
          <w:rPr>
            <w:noProof/>
            <w:webHidden/>
          </w:rPr>
          <w:instrText xml:space="preserve"> PAGEREF _Toc168336894 \h </w:instrText>
        </w:r>
        <w:r>
          <w:rPr>
            <w:noProof/>
            <w:webHidden/>
          </w:rPr>
        </w:r>
        <w:r>
          <w:rPr>
            <w:noProof/>
            <w:webHidden/>
          </w:rPr>
          <w:fldChar w:fldCharType="separate"/>
        </w:r>
        <w:r>
          <w:rPr>
            <w:noProof/>
            <w:webHidden/>
          </w:rPr>
          <w:t>19</w:t>
        </w:r>
        <w:r>
          <w:rPr>
            <w:noProof/>
            <w:webHidden/>
          </w:rPr>
          <w:fldChar w:fldCharType="end"/>
        </w:r>
      </w:hyperlink>
    </w:p>
    <w:p w14:paraId="6B4A8ED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0" w:anchor="_Toc168336895" w:history="1">
        <w:r w:rsidRPr="00CD4305">
          <w:rPr>
            <w:rStyle w:val="Hyperlink"/>
            <w:noProof/>
          </w:rPr>
          <w:t>Hình 2.2 Biều đồ UseCase tổng quát</w:t>
        </w:r>
        <w:r>
          <w:rPr>
            <w:noProof/>
            <w:webHidden/>
          </w:rPr>
          <w:tab/>
        </w:r>
        <w:r>
          <w:rPr>
            <w:noProof/>
            <w:webHidden/>
          </w:rPr>
          <w:fldChar w:fldCharType="begin"/>
        </w:r>
        <w:r>
          <w:rPr>
            <w:noProof/>
            <w:webHidden/>
          </w:rPr>
          <w:instrText xml:space="preserve"> PAGEREF _Toc168336895 \h </w:instrText>
        </w:r>
        <w:r>
          <w:rPr>
            <w:noProof/>
            <w:webHidden/>
          </w:rPr>
        </w:r>
        <w:r>
          <w:rPr>
            <w:noProof/>
            <w:webHidden/>
          </w:rPr>
          <w:fldChar w:fldCharType="separate"/>
        </w:r>
        <w:r>
          <w:rPr>
            <w:noProof/>
            <w:webHidden/>
          </w:rPr>
          <w:t>21</w:t>
        </w:r>
        <w:r>
          <w:rPr>
            <w:noProof/>
            <w:webHidden/>
          </w:rPr>
          <w:fldChar w:fldCharType="end"/>
        </w:r>
      </w:hyperlink>
    </w:p>
    <w:p w14:paraId="2655E79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1" w:anchor="_Toc168336896" w:history="1">
        <w:r w:rsidRPr="00CD4305">
          <w:rPr>
            <w:rStyle w:val="Hyperlink"/>
            <w:noProof/>
          </w:rPr>
          <w:t>Hình 2.3 Biểu đồ UseCase với tác nhân Guest</w:t>
        </w:r>
        <w:r>
          <w:rPr>
            <w:noProof/>
            <w:webHidden/>
          </w:rPr>
          <w:tab/>
        </w:r>
        <w:r>
          <w:rPr>
            <w:noProof/>
            <w:webHidden/>
          </w:rPr>
          <w:fldChar w:fldCharType="begin"/>
        </w:r>
        <w:r>
          <w:rPr>
            <w:noProof/>
            <w:webHidden/>
          </w:rPr>
          <w:instrText xml:space="preserve"> PAGEREF _Toc168336896 \h </w:instrText>
        </w:r>
        <w:r>
          <w:rPr>
            <w:noProof/>
            <w:webHidden/>
          </w:rPr>
        </w:r>
        <w:r>
          <w:rPr>
            <w:noProof/>
            <w:webHidden/>
          </w:rPr>
          <w:fldChar w:fldCharType="separate"/>
        </w:r>
        <w:r>
          <w:rPr>
            <w:noProof/>
            <w:webHidden/>
          </w:rPr>
          <w:t>22</w:t>
        </w:r>
        <w:r>
          <w:rPr>
            <w:noProof/>
            <w:webHidden/>
          </w:rPr>
          <w:fldChar w:fldCharType="end"/>
        </w:r>
      </w:hyperlink>
    </w:p>
    <w:p w14:paraId="48A2EC9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2" w:anchor="_Toc168336897" w:history="1">
        <w:r w:rsidRPr="00CD4305">
          <w:rPr>
            <w:rStyle w:val="Hyperlink"/>
            <w:noProof/>
          </w:rPr>
          <w:t>Hình 2.4 Biểu đồ UseCase với tác nhân User và Online Payment</w:t>
        </w:r>
        <w:r>
          <w:rPr>
            <w:noProof/>
            <w:webHidden/>
          </w:rPr>
          <w:tab/>
        </w:r>
        <w:r>
          <w:rPr>
            <w:noProof/>
            <w:webHidden/>
          </w:rPr>
          <w:fldChar w:fldCharType="begin"/>
        </w:r>
        <w:r>
          <w:rPr>
            <w:noProof/>
            <w:webHidden/>
          </w:rPr>
          <w:instrText xml:space="preserve"> PAGEREF _Toc168336897 \h </w:instrText>
        </w:r>
        <w:r>
          <w:rPr>
            <w:noProof/>
            <w:webHidden/>
          </w:rPr>
        </w:r>
        <w:r>
          <w:rPr>
            <w:noProof/>
            <w:webHidden/>
          </w:rPr>
          <w:fldChar w:fldCharType="separate"/>
        </w:r>
        <w:r>
          <w:rPr>
            <w:noProof/>
            <w:webHidden/>
          </w:rPr>
          <w:t>23</w:t>
        </w:r>
        <w:r>
          <w:rPr>
            <w:noProof/>
            <w:webHidden/>
          </w:rPr>
          <w:fldChar w:fldCharType="end"/>
        </w:r>
      </w:hyperlink>
    </w:p>
    <w:p w14:paraId="2D5A468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3" w:anchor="_Toc168336898" w:history="1">
        <w:r w:rsidRPr="00CD4305">
          <w:rPr>
            <w:rStyle w:val="Hyperlink"/>
            <w:noProof/>
          </w:rPr>
          <w:t>Hình 2.5 Biểu đồ UseCase với tác nhân Admin</w:t>
        </w:r>
        <w:r>
          <w:rPr>
            <w:noProof/>
            <w:webHidden/>
          </w:rPr>
          <w:tab/>
        </w:r>
        <w:r>
          <w:rPr>
            <w:noProof/>
            <w:webHidden/>
          </w:rPr>
          <w:fldChar w:fldCharType="begin"/>
        </w:r>
        <w:r>
          <w:rPr>
            <w:noProof/>
            <w:webHidden/>
          </w:rPr>
          <w:instrText xml:space="preserve"> PAGEREF _Toc168336898 \h </w:instrText>
        </w:r>
        <w:r>
          <w:rPr>
            <w:noProof/>
            <w:webHidden/>
          </w:rPr>
        </w:r>
        <w:r>
          <w:rPr>
            <w:noProof/>
            <w:webHidden/>
          </w:rPr>
          <w:fldChar w:fldCharType="separate"/>
        </w:r>
        <w:r>
          <w:rPr>
            <w:noProof/>
            <w:webHidden/>
          </w:rPr>
          <w:t>24</w:t>
        </w:r>
        <w:r>
          <w:rPr>
            <w:noProof/>
            <w:webHidden/>
          </w:rPr>
          <w:fldChar w:fldCharType="end"/>
        </w:r>
      </w:hyperlink>
    </w:p>
    <w:p w14:paraId="7B515AD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4" w:anchor="_Toc168336899" w:history="1">
        <w:r w:rsidRPr="00CD4305">
          <w:rPr>
            <w:rStyle w:val="Hyperlink"/>
            <w:noProof/>
          </w:rPr>
          <w:t>Hình 2.6 Biểu đồ UseCase đăng ký</w:t>
        </w:r>
        <w:r>
          <w:rPr>
            <w:noProof/>
            <w:webHidden/>
          </w:rPr>
          <w:tab/>
        </w:r>
        <w:r>
          <w:rPr>
            <w:noProof/>
            <w:webHidden/>
          </w:rPr>
          <w:fldChar w:fldCharType="begin"/>
        </w:r>
        <w:r>
          <w:rPr>
            <w:noProof/>
            <w:webHidden/>
          </w:rPr>
          <w:instrText xml:space="preserve"> PAGEREF _Toc168336899 \h </w:instrText>
        </w:r>
        <w:r>
          <w:rPr>
            <w:noProof/>
            <w:webHidden/>
          </w:rPr>
        </w:r>
        <w:r>
          <w:rPr>
            <w:noProof/>
            <w:webHidden/>
          </w:rPr>
          <w:fldChar w:fldCharType="separate"/>
        </w:r>
        <w:r>
          <w:rPr>
            <w:noProof/>
            <w:webHidden/>
          </w:rPr>
          <w:t>26</w:t>
        </w:r>
        <w:r>
          <w:rPr>
            <w:noProof/>
            <w:webHidden/>
          </w:rPr>
          <w:fldChar w:fldCharType="end"/>
        </w:r>
      </w:hyperlink>
    </w:p>
    <w:p w14:paraId="7B16350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5" w:anchor="_Toc168336900" w:history="1">
        <w:r w:rsidRPr="00CD4305">
          <w:rPr>
            <w:rStyle w:val="Hyperlink"/>
            <w:noProof/>
          </w:rPr>
          <w:t>Hình 2.7 Biểu đồ hoạt động chức năng đăng ký</w:t>
        </w:r>
        <w:r>
          <w:rPr>
            <w:noProof/>
            <w:webHidden/>
          </w:rPr>
          <w:tab/>
        </w:r>
        <w:r>
          <w:rPr>
            <w:noProof/>
            <w:webHidden/>
          </w:rPr>
          <w:fldChar w:fldCharType="begin"/>
        </w:r>
        <w:r>
          <w:rPr>
            <w:noProof/>
            <w:webHidden/>
          </w:rPr>
          <w:instrText xml:space="preserve"> PAGEREF _Toc168336900 \h </w:instrText>
        </w:r>
        <w:r>
          <w:rPr>
            <w:noProof/>
            <w:webHidden/>
          </w:rPr>
        </w:r>
        <w:r>
          <w:rPr>
            <w:noProof/>
            <w:webHidden/>
          </w:rPr>
          <w:fldChar w:fldCharType="separate"/>
        </w:r>
        <w:r>
          <w:rPr>
            <w:noProof/>
            <w:webHidden/>
          </w:rPr>
          <w:t>28</w:t>
        </w:r>
        <w:r>
          <w:rPr>
            <w:noProof/>
            <w:webHidden/>
          </w:rPr>
          <w:fldChar w:fldCharType="end"/>
        </w:r>
      </w:hyperlink>
    </w:p>
    <w:p w14:paraId="1DFE4336"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6" w:anchor="_Toc168336901" w:history="1">
        <w:r w:rsidRPr="00CD4305">
          <w:rPr>
            <w:rStyle w:val="Hyperlink"/>
            <w:noProof/>
          </w:rPr>
          <w:t>Hình 2.8 Biểu đồ UseCase đăng nhập</w:t>
        </w:r>
        <w:r>
          <w:rPr>
            <w:noProof/>
            <w:webHidden/>
          </w:rPr>
          <w:tab/>
        </w:r>
        <w:r>
          <w:rPr>
            <w:noProof/>
            <w:webHidden/>
          </w:rPr>
          <w:fldChar w:fldCharType="begin"/>
        </w:r>
        <w:r>
          <w:rPr>
            <w:noProof/>
            <w:webHidden/>
          </w:rPr>
          <w:instrText xml:space="preserve"> PAGEREF _Toc168336901 \h </w:instrText>
        </w:r>
        <w:r>
          <w:rPr>
            <w:noProof/>
            <w:webHidden/>
          </w:rPr>
        </w:r>
        <w:r>
          <w:rPr>
            <w:noProof/>
            <w:webHidden/>
          </w:rPr>
          <w:fldChar w:fldCharType="separate"/>
        </w:r>
        <w:r>
          <w:rPr>
            <w:noProof/>
            <w:webHidden/>
          </w:rPr>
          <w:t>30</w:t>
        </w:r>
        <w:r>
          <w:rPr>
            <w:noProof/>
            <w:webHidden/>
          </w:rPr>
          <w:fldChar w:fldCharType="end"/>
        </w:r>
      </w:hyperlink>
    </w:p>
    <w:p w14:paraId="3E654276"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7" w:anchor="_Toc168336902" w:history="1">
        <w:r w:rsidRPr="00CD4305">
          <w:rPr>
            <w:rStyle w:val="Hyperlink"/>
            <w:noProof/>
          </w:rPr>
          <w:t>Hình 2.9 Biểu đồ hoạt động chức năng đăng nhập</w:t>
        </w:r>
        <w:r>
          <w:rPr>
            <w:noProof/>
            <w:webHidden/>
          </w:rPr>
          <w:tab/>
        </w:r>
        <w:r>
          <w:rPr>
            <w:noProof/>
            <w:webHidden/>
          </w:rPr>
          <w:fldChar w:fldCharType="begin"/>
        </w:r>
        <w:r>
          <w:rPr>
            <w:noProof/>
            <w:webHidden/>
          </w:rPr>
          <w:instrText xml:space="preserve"> PAGEREF _Toc168336902 \h </w:instrText>
        </w:r>
        <w:r>
          <w:rPr>
            <w:noProof/>
            <w:webHidden/>
          </w:rPr>
        </w:r>
        <w:r>
          <w:rPr>
            <w:noProof/>
            <w:webHidden/>
          </w:rPr>
          <w:fldChar w:fldCharType="separate"/>
        </w:r>
        <w:r>
          <w:rPr>
            <w:noProof/>
            <w:webHidden/>
          </w:rPr>
          <w:t>32</w:t>
        </w:r>
        <w:r>
          <w:rPr>
            <w:noProof/>
            <w:webHidden/>
          </w:rPr>
          <w:fldChar w:fldCharType="end"/>
        </w:r>
      </w:hyperlink>
    </w:p>
    <w:p w14:paraId="4DB38C8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8" w:anchor="_Toc168336903" w:history="1">
        <w:r w:rsidRPr="00CD4305">
          <w:rPr>
            <w:rStyle w:val="Hyperlink"/>
            <w:noProof/>
          </w:rPr>
          <w:t>Hình 2.10 Biểu đồ UseCase quên mật khẩu</w:t>
        </w:r>
        <w:r>
          <w:rPr>
            <w:noProof/>
            <w:webHidden/>
          </w:rPr>
          <w:tab/>
        </w:r>
        <w:r>
          <w:rPr>
            <w:noProof/>
            <w:webHidden/>
          </w:rPr>
          <w:fldChar w:fldCharType="begin"/>
        </w:r>
        <w:r>
          <w:rPr>
            <w:noProof/>
            <w:webHidden/>
          </w:rPr>
          <w:instrText xml:space="preserve"> PAGEREF _Toc168336903 \h </w:instrText>
        </w:r>
        <w:r>
          <w:rPr>
            <w:noProof/>
            <w:webHidden/>
          </w:rPr>
        </w:r>
        <w:r>
          <w:rPr>
            <w:noProof/>
            <w:webHidden/>
          </w:rPr>
          <w:fldChar w:fldCharType="separate"/>
        </w:r>
        <w:r>
          <w:rPr>
            <w:noProof/>
            <w:webHidden/>
          </w:rPr>
          <w:t>34</w:t>
        </w:r>
        <w:r>
          <w:rPr>
            <w:noProof/>
            <w:webHidden/>
          </w:rPr>
          <w:fldChar w:fldCharType="end"/>
        </w:r>
      </w:hyperlink>
    </w:p>
    <w:p w14:paraId="7C22BA7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29" w:anchor="_Toc168336904" w:history="1">
        <w:r w:rsidRPr="00CD4305">
          <w:rPr>
            <w:rStyle w:val="Hyperlink"/>
            <w:noProof/>
          </w:rPr>
          <w:t>Hình 2.11 Biểu đồ hoạt động chức năng quên mật khẩu</w:t>
        </w:r>
        <w:r>
          <w:rPr>
            <w:noProof/>
            <w:webHidden/>
          </w:rPr>
          <w:tab/>
        </w:r>
        <w:r>
          <w:rPr>
            <w:noProof/>
            <w:webHidden/>
          </w:rPr>
          <w:fldChar w:fldCharType="begin"/>
        </w:r>
        <w:r>
          <w:rPr>
            <w:noProof/>
            <w:webHidden/>
          </w:rPr>
          <w:instrText xml:space="preserve"> PAGEREF _Toc168336904 \h </w:instrText>
        </w:r>
        <w:r>
          <w:rPr>
            <w:noProof/>
            <w:webHidden/>
          </w:rPr>
        </w:r>
        <w:r>
          <w:rPr>
            <w:noProof/>
            <w:webHidden/>
          </w:rPr>
          <w:fldChar w:fldCharType="separate"/>
        </w:r>
        <w:r>
          <w:rPr>
            <w:noProof/>
            <w:webHidden/>
          </w:rPr>
          <w:t>35</w:t>
        </w:r>
        <w:r>
          <w:rPr>
            <w:noProof/>
            <w:webHidden/>
          </w:rPr>
          <w:fldChar w:fldCharType="end"/>
        </w:r>
      </w:hyperlink>
    </w:p>
    <w:p w14:paraId="5B58FDAA"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0" w:anchor="_Toc168336905" w:history="1">
        <w:r w:rsidRPr="00CD4305">
          <w:rPr>
            <w:rStyle w:val="Hyperlink"/>
            <w:noProof/>
          </w:rPr>
          <w:t>Hình 2.12 Biểu đồ UseCase thay đổi thông tin tài khoản</w:t>
        </w:r>
        <w:r>
          <w:rPr>
            <w:noProof/>
            <w:webHidden/>
          </w:rPr>
          <w:tab/>
        </w:r>
        <w:r>
          <w:rPr>
            <w:noProof/>
            <w:webHidden/>
          </w:rPr>
          <w:fldChar w:fldCharType="begin"/>
        </w:r>
        <w:r>
          <w:rPr>
            <w:noProof/>
            <w:webHidden/>
          </w:rPr>
          <w:instrText xml:space="preserve"> PAGEREF _Toc168336905 \h </w:instrText>
        </w:r>
        <w:r>
          <w:rPr>
            <w:noProof/>
            <w:webHidden/>
          </w:rPr>
        </w:r>
        <w:r>
          <w:rPr>
            <w:noProof/>
            <w:webHidden/>
          </w:rPr>
          <w:fldChar w:fldCharType="separate"/>
        </w:r>
        <w:r>
          <w:rPr>
            <w:noProof/>
            <w:webHidden/>
          </w:rPr>
          <w:t>36</w:t>
        </w:r>
        <w:r>
          <w:rPr>
            <w:noProof/>
            <w:webHidden/>
          </w:rPr>
          <w:fldChar w:fldCharType="end"/>
        </w:r>
      </w:hyperlink>
    </w:p>
    <w:p w14:paraId="00083BB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1" w:anchor="_Toc168336906" w:history="1">
        <w:r w:rsidRPr="00CD4305">
          <w:rPr>
            <w:rStyle w:val="Hyperlink"/>
            <w:noProof/>
          </w:rPr>
          <w:t>Hình 2.13 Biểu đồ hoạt động chức năng thay đổi thông tin tài khoản</w:t>
        </w:r>
        <w:r>
          <w:rPr>
            <w:noProof/>
            <w:webHidden/>
          </w:rPr>
          <w:tab/>
        </w:r>
        <w:r>
          <w:rPr>
            <w:noProof/>
            <w:webHidden/>
          </w:rPr>
          <w:fldChar w:fldCharType="begin"/>
        </w:r>
        <w:r>
          <w:rPr>
            <w:noProof/>
            <w:webHidden/>
          </w:rPr>
          <w:instrText xml:space="preserve"> PAGEREF _Toc168336906 \h </w:instrText>
        </w:r>
        <w:r>
          <w:rPr>
            <w:noProof/>
            <w:webHidden/>
          </w:rPr>
        </w:r>
        <w:r>
          <w:rPr>
            <w:noProof/>
            <w:webHidden/>
          </w:rPr>
          <w:fldChar w:fldCharType="separate"/>
        </w:r>
        <w:r>
          <w:rPr>
            <w:noProof/>
            <w:webHidden/>
          </w:rPr>
          <w:t>37</w:t>
        </w:r>
        <w:r>
          <w:rPr>
            <w:noProof/>
            <w:webHidden/>
          </w:rPr>
          <w:fldChar w:fldCharType="end"/>
        </w:r>
      </w:hyperlink>
    </w:p>
    <w:p w14:paraId="56E70CC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2" w:anchor="_Toc168336907" w:history="1">
        <w:r w:rsidRPr="00CD4305">
          <w:rPr>
            <w:rStyle w:val="Hyperlink"/>
            <w:noProof/>
          </w:rPr>
          <w:t>Hình 2.14 Biểu đồ UseCase tìm kiếm</w:t>
        </w:r>
        <w:r>
          <w:rPr>
            <w:noProof/>
            <w:webHidden/>
          </w:rPr>
          <w:tab/>
        </w:r>
        <w:r>
          <w:rPr>
            <w:noProof/>
            <w:webHidden/>
          </w:rPr>
          <w:fldChar w:fldCharType="begin"/>
        </w:r>
        <w:r>
          <w:rPr>
            <w:noProof/>
            <w:webHidden/>
          </w:rPr>
          <w:instrText xml:space="preserve"> PAGEREF _Toc168336907 \h </w:instrText>
        </w:r>
        <w:r>
          <w:rPr>
            <w:noProof/>
            <w:webHidden/>
          </w:rPr>
        </w:r>
        <w:r>
          <w:rPr>
            <w:noProof/>
            <w:webHidden/>
          </w:rPr>
          <w:fldChar w:fldCharType="separate"/>
        </w:r>
        <w:r>
          <w:rPr>
            <w:noProof/>
            <w:webHidden/>
          </w:rPr>
          <w:t>38</w:t>
        </w:r>
        <w:r>
          <w:rPr>
            <w:noProof/>
            <w:webHidden/>
          </w:rPr>
          <w:fldChar w:fldCharType="end"/>
        </w:r>
      </w:hyperlink>
    </w:p>
    <w:p w14:paraId="78E31F5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3" w:anchor="_Toc168336908" w:history="1">
        <w:r w:rsidRPr="00CD4305">
          <w:rPr>
            <w:rStyle w:val="Hyperlink"/>
            <w:noProof/>
          </w:rPr>
          <w:t>Hình 2.15 Biểu đồ hoạt động chức năng tìm kiếm</w:t>
        </w:r>
        <w:r>
          <w:rPr>
            <w:noProof/>
            <w:webHidden/>
          </w:rPr>
          <w:tab/>
        </w:r>
        <w:r>
          <w:rPr>
            <w:noProof/>
            <w:webHidden/>
          </w:rPr>
          <w:fldChar w:fldCharType="begin"/>
        </w:r>
        <w:r>
          <w:rPr>
            <w:noProof/>
            <w:webHidden/>
          </w:rPr>
          <w:instrText xml:space="preserve"> PAGEREF _Toc168336908 \h </w:instrText>
        </w:r>
        <w:r>
          <w:rPr>
            <w:noProof/>
            <w:webHidden/>
          </w:rPr>
        </w:r>
        <w:r>
          <w:rPr>
            <w:noProof/>
            <w:webHidden/>
          </w:rPr>
          <w:fldChar w:fldCharType="separate"/>
        </w:r>
        <w:r>
          <w:rPr>
            <w:noProof/>
            <w:webHidden/>
          </w:rPr>
          <w:t>39</w:t>
        </w:r>
        <w:r>
          <w:rPr>
            <w:noProof/>
            <w:webHidden/>
          </w:rPr>
          <w:fldChar w:fldCharType="end"/>
        </w:r>
      </w:hyperlink>
    </w:p>
    <w:p w14:paraId="3C353DC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4" w:anchor="_Toc168336909" w:history="1">
        <w:r w:rsidRPr="00CD4305">
          <w:rPr>
            <w:rStyle w:val="Hyperlink"/>
            <w:noProof/>
          </w:rPr>
          <w:t>Hình 2.16 Biểu đồ UseCase sắp xếp và lọc</w:t>
        </w:r>
        <w:r>
          <w:rPr>
            <w:noProof/>
            <w:webHidden/>
          </w:rPr>
          <w:tab/>
        </w:r>
        <w:r>
          <w:rPr>
            <w:noProof/>
            <w:webHidden/>
          </w:rPr>
          <w:fldChar w:fldCharType="begin"/>
        </w:r>
        <w:r>
          <w:rPr>
            <w:noProof/>
            <w:webHidden/>
          </w:rPr>
          <w:instrText xml:space="preserve"> PAGEREF _Toc168336909 \h </w:instrText>
        </w:r>
        <w:r>
          <w:rPr>
            <w:noProof/>
            <w:webHidden/>
          </w:rPr>
        </w:r>
        <w:r>
          <w:rPr>
            <w:noProof/>
            <w:webHidden/>
          </w:rPr>
          <w:fldChar w:fldCharType="separate"/>
        </w:r>
        <w:r>
          <w:rPr>
            <w:noProof/>
            <w:webHidden/>
          </w:rPr>
          <w:t>40</w:t>
        </w:r>
        <w:r>
          <w:rPr>
            <w:noProof/>
            <w:webHidden/>
          </w:rPr>
          <w:fldChar w:fldCharType="end"/>
        </w:r>
      </w:hyperlink>
    </w:p>
    <w:p w14:paraId="619066CA"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5" w:anchor="_Toc168336910" w:history="1">
        <w:r w:rsidRPr="00CD4305">
          <w:rPr>
            <w:rStyle w:val="Hyperlink"/>
            <w:noProof/>
          </w:rPr>
          <w:t>Hình 2.17 Biểu đồ hoạt động chức năng sắp xếp và lọc</w:t>
        </w:r>
        <w:r>
          <w:rPr>
            <w:noProof/>
            <w:webHidden/>
          </w:rPr>
          <w:tab/>
        </w:r>
        <w:r>
          <w:rPr>
            <w:noProof/>
            <w:webHidden/>
          </w:rPr>
          <w:fldChar w:fldCharType="begin"/>
        </w:r>
        <w:r>
          <w:rPr>
            <w:noProof/>
            <w:webHidden/>
          </w:rPr>
          <w:instrText xml:space="preserve"> PAGEREF _Toc168336910 \h </w:instrText>
        </w:r>
        <w:r>
          <w:rPr>
            <w:noProof/>
            <w:webHidden/>
          </w:rPr>
        </w:r>
        <w:r>
          <w:rPr>
            <w:noProof/>
            <w:webHidden/>
          </w:rPr>
          <w:fldChar w:fldCharType="separate"/>
        </w:r>
        <w:r>
          <w:rPr>
            <w:noProof/>
            <w:webHidden/>
          </w:rPr>
          <w:t>41</w:t>
        </w:r>
        <w:r>
          <w:rPr>
            <w:noProof/>
            <w:webHidden/>
          </w:rPr>
          <w:fldChar w:fldCharType="end"/>
        </w:r>
      </w:hyperlink>
    </w:p>
    <w:p w14:paraId="7BC44F9C"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6" w:anchor="_Toc168336911" w:history="1">
        <w:r w:rsidRPr="00CD4305">
          <w:rPr>
            <w:rStyle w:val="Hyperlink"/>
            <w:noProof/>
          </w:rPr>
          <w:t>Hình 2.18 Biểu đồ UseCase đánh giá và bình luận</w:t>
        </w:r>
        <w:r>
          <w:rPr>
            <w:noProof/>
            <w:webHidden/>
          </w:rPr>
          <w:tab/>
        </w:r>
        <w:r>
          <w:rPr>
            <w:noProof/>
            <w:webHidden/>
          </w:rPr>
          <w:fldChar w:fldCharType="begin"/>
        </w:r>
        <w:r>
          <w:rPr>
            <w:noProof/>
            <w:webHidden/>
          </w:rPr>
          <w:instrText xml:space="preserve"> PAGEREF _Toc168336911 \h </w:instrText>
        </w:r>
        <w:r>
          <w:rPr>
            <w:noProof/>
            <w:webHidden/>
          </w:rPr>
        </w:r>
        <w:r>
          <w:rPr>
            <w:noProof/>
            <w:webHidden/>
          </w:rPr>
          <w:fldChar w:fldCharType="separate"/>
        </w:r>
        <w:r>
          <w:rPr>
            <w:noProof/>
            <w:webHidden/>
          </w:rPr>
          <w:t>43</w:t>
        </w:r>
        <w:r>
          <w:rPr>
            <w:noProof/>
            <w:webHidden/>
          </w:rPr>
          <w:fldChar w:fldCharType="end"/>
        </w:r>
      </w:hyperlink>
    </w:p>
    <w:p w14:paraId="352F1A0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7" w:anchor="_Toc168336912" w:history="1">
        <w:r w:rsidRPr="00CD4305">
          <w:rPr>
            <w:rStyle w:val="Hyperlink"/>
            <w:noProof/>
          </w:rPr>
          <w:t>Hình 2.19 Biểu đồ hoạt động chức năng đánh giá và bình luận</w:t>
        </w:r>
        <w:r>
          <w:rPr>
            <w:noProof/>
            <w:webHidden/>
          </w:rPr>
          <w:tab/>
        </w:r>
        <w:r>
          <w:rPr>
            <w:noProof/>
            <w:webHidden/>
          </w:rPr>
          <w:fldChar w:fldCharType="begin"/>
        </w:r>
        <w:r>
          <w:rPr>
            <w:noProof/>
            <w:webHidden/>
          </w:rPr>
          <w:instrText xml:space="preserve"> PAGEREF _Toc168336912 \h </w:instrText>
        </w:r>
        <w:r>
          <w:rPr>
            <w:noProof/>
            <w:webHidden/>
          </w:rPr>
        </w:r>
        <w:r>
          <w:rPr>
            <w:noProof/>
            <w:webHidden/>
          </w:rPr>
          <w:fldChar w:fldCharType="separate"/>
        </w:r>
        <w:r>
          <w:rPr>
            <w:noProof/>
            <w:webHidden/>
          </w:rPr>
          <w:t>45</w:t>
        </w:r>
        <w:r>
          <w:rPr>
            <w:noProof/>
            <w:webHidden/>
          </w:rPr>
          <w:fldChar w:fldCharType="end"/>
        </w:r>
      </w:hyperlink>
    </w:p>
    <w:p w14:paraId="6B05FF8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8" w:anchor="_Toc168336913" w:history="1">
        <w:r w:rsidRPr="00CD4305">
          <w:rPr>
            <w:rStyle w:val="Hyperlink"/>
            <w:noProof/>
          </w:rPr>
          <w:t>Hình 2.20 Biểu đồ UseCase giỏ hàng</w:t>
        </w:r>
        <w:r>
          <w:rPr>
            <w:noProof/>
            <w:webHidden/>
          </w:rPr>
          <w:tab/>
        </w:r>
        <w:r>
          <w:rPr>
            <w:noProof/>
            <w:webHidden/>
          </w:rPr>
          <w:fldChar w:fldCharType="begin"/>
        </w:r>
        <w:r>
          <w:rPr>
            <w:noProof/>
            <w:webHidden/>
          </w:rPr>
          <w:instrText xml:space="preserve"> PAGEREF _Toc168336913 \h </w:instrText>
        </w:r>
        <w:r>
          <w:rPr>
            <w:noProof/>
            <w:webHidden/>
          </w:rPr>
        </w:r>
        <w:r>
          <w:rPr>
            <w:noProof/>
            <w:webHidden/>
          </w:rPr>
          <w:fldChar w:fldCharType="separate"/>
        </w:r>
        <w:r>
          <w:rPr>
            <w:noProof/>
            <w:webHidden/>
          </w:rPr>
          <w:t>45</w:t>
        </w:r>
        <w:r>
          <w:rPr>
            <w:noProof/>
            <w:webHidden/>
          </w:rPr>
          <w:fldChar w:fldCharType="end"/>
        </w:r>
      </w:hyperlink>
    </w:p>
    <w:p w14:paraId="602852A7"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39" w:anchor="_Toc168336914" w:history="1">
        <w:r w:rsidRPr="00CD4305">
          <w:rPr>
            <w:rStyle w:val="Hyperlink"/>
            <w:noProof/>
          </w:rPr>
          <w:t>Hình 2.21 Biểu đồ hoạt động chức năng giỏ hàng</w:t>
        </w:r>
        <w:r>
          <w:rPr>
            <w:noProof/>
            <w:webHidden/>
          </w:rPr>
          <w:tab/>
        </w:r>
        <w:r>
          <w:rPr>
            <w:noProof/>
            <w:webHidden/>
          </w:rPr>
          <w:fldChar w:fldCharType="begin"/>
        </w:r>
        <w:r>
          <w:rPr>
            <w:noProof/>
            <w:webHidden/>
          </w:rPr>
          <w:instrText xml:space="preserve"> PAGEREF _Toc168336914 \h </w:instrText>
        </w:r>
        <w:r>
          <w:rPr>
            <w:noProof/>
            <w:webHidden/>
          </w:rPr>
        </w:r>
        <w:r>
          <w:rPr>
            <w:noProof/>
            <w:webHidden/>
          </w:rPr>
          <w:fldChar w:fldCharType="separate"/>
        </w:r>
        <w:r>
          <w:rPr>
            <w:noProof/>
            <w:webHidden/>
          </w:rPr>
          <w:t>47</w:t>
        </w:r>
        <w:r>
          <w:rPr>
            <w:noProof/>
            <w:webHidden/>
          </w:rPr>
          <w:fldChar w:fldCharType="end"/>
        </w:r>
      </w:hyperlink>
    </w:p>
    <w:p w14:paraId="05F7B97F"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0" w:anchor="_Toc168336915" w:history="1">
        <w:r w:rsidRPr="00CD4305">
          <w:rPr>
            <w:rStyle w:val="Hyperlink"/>
            <w:noProof/>
          </w:rPr>
          <w:t>Hình 2.22 Biểu đồ UseCase mua hàng và thanh toán</w:t>
        </w:r>
        <w:r>
          <w:rPr>
            <w:noProof/>
            <w:webHidden/>
          </w:rPr>
          <w:tab/>
        </w:r>
        <w:r>
          <w:rPr>
            <w:noProof/>
            <w:webHidden/>
          </w:rPr>
          <w:fldChar w:fldCharType="begin"/>
        </w:r>
        <w:r>
          <w:rPr>
            <w:noProof/>
            <w:webHidden/>
          </w:rPr>
          <w:instrText xml:space="preserve"> PAGEREF _Toc168336915 \h </w:instrText>
        </w:r>
        <w:r>
          <w:rPr>
            <w:noProof/>
            <w:webHidden/>
          </w:rPr>
        </w:r>
        <w:r>
          <w:rPr>
            <w:noProof/>
            <w:webHidden/>
          </w:rPr>
          <w:fldChar w:fldCharType="separate"/>
        </w:r>
        <w:r>
          <w:rPr>
            <w:noProof/>
            <w:webHidden/>
          </w:rPr>
          <w:t>49</w:t>
        </w:r>
        <w:r>
          <w:rPr>
            <w:noProof/>
            <w:webHidden/>
          </w:rPr>
          <w:fldChar w:fldCharType="end"/>
        </w:r>
      </w:hyperlink>
    </w:p>
    <w:p w14:paraId="0B93F50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1" w:anchor="_Toc168336916" w:history="1">
        <w:r w:rsidRPr="00CD4305">
          <w:rPr>
            <w:rStyle w:val="Hyperlink"/>
            <w:noProof/>
          </w:rPr>
          <w:t>Hình 2.23 Biểu đồ hoạt động chức năng mua hàng và thanh toán</w:t>
        </w:r>
        <w:r>
          <w:rPr>
            <w:noProof/>
            <w:webHidden/>
          </w:rPr>
          <w:tab/>
        </w:r>
        <w:r>
          <w:rPr>
            <w:noProof/>
            <w:webHidden/>
          </w:rPr>
          <w:fldChar w:fldCharType="begin"/>
        </w:r>
        <w:r>
          <w:rPr>
            <w:noProof/>
            <w:webHidden/>
          </w:rPr>
          <w:instrText xml:space="preserve"> PAGEREF _Toc168336916 \h </w:instrText>
        </w:r>
        <w:r>
          <w:rPr>
            <w:noProof/>
            <w:webHidden/>
          </w:rPr>
        </w:r>
        <w:r>
          <w:rPr>
            <w:noProof/>
            <w:webHidden/>
          </w:rPr>
          <w:fldChar w:fldCharType="separate"/>
        </w:r>
        <w:r>
          <w:rPr>
            <w:noProof/>
            <w:webHidden/>
          </w:rPr>
          <w:t>50</w:t>
        </w:r>
        <w:r>
          <w:rPr>
            <w:noProof/>
            <w:webHidden/>
          </w:rPr>
          <w:fldChar w:fldCharType="end"/>
        </w:r>
      </w:hyperlink>
    </w:p>
    <w:p w14:paraId="462C211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2" w:anchor="_Toc168336917" w:history="1">
        <w:r w:rsidRPr="00CD4305">
          <w:rPr>
            <w:rStyle w:val="Hyperlink"/>
            <w:noProof/>
          </w:rPr>
          <w:t>Hình 2.24 Biểu đồ UseCase quản lý tài khoản</w:t>
        </w:r>
        <w:r>
          <w:rPr>
            <w:noProof/>
            <w:webHidden/>
          </w:rPr>
          <w:tab/>
        </w:r>
        <w:r>
          <w:rPr>
            <w:noProof/>
            <w:webHidden/>
          </w:rPr>
          <w:fldChar w:fldCharType="begin"/>
        </w:r>
        <w:r>
          <w:rPr>
            <w:noProof/>
            <w:webHidden/>
          </w:rPr>
          <w:instrText xml:space="preserve"> PAGEREF _Toc168336917 \h </w:instrText>
        </w:r>
        <w:r>
          <w:rPr>
            <w:noProof/>
            <w:webHidden/>
          </w:rPr>
        </w:r>
        <w:r>
          <w:rPr>
            <w:noProof/>
            <w:webHidden/>
          </w:rPr>
          <w:fldChar w:fldCharType="separate"/>
        </w:r>
        <w:r>
          <w:rPr>
            <w:noProof/>
            <w:webHidden/>
          </w:rPr>
          <w:t>52</w:t>
        </w:r>
        <w:r>
          <w:rPr>
            <w:noProof/>
            <w:webHidden/>
          </w:rPr>
          <w:fldChar w:fldCharType="end"/>
        </w:r>
      </w:hyperlink>
    </w:p>
    <w:p w14:paraId="25FDC8B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3" w:anchor="_Toc168336918" w:history="1">
        <w:r w:rsidRPr="00CD4305">
          <w:rPr>
            <w:rStyle w:val="Hyperlink"/>
            <w:noProof/>
          </w:rPr>
          <w:t>Hình 2.25 Biểu đồ hoạt động chức năng quản lý tài khoản</w:t>
        </w:r>
        <w:r>
          <w:rPr>
            <w:noProof/>
            <w:webHidden/>
          </w:rPr>
          <w:tab/>
        </w:r>
        <w:r>
          <w:rPr>
            <w:noProof/>
            <w:webHidden/>
          </w:rPr>
          <w:fldChar w:fldCharType="begin"/>
        </w:r>
        <w:r>
          <w:rPr>
            <w:noProof/>
            <w:webHidden/>
          </w:rPr>
          <w:instrText xml:space="preserve"> PAGEREF _Toc168336918 \h </w:instrText>
        </w:r>
        <w:r>
          <w:rPr>
            <w:noProof/>
            <w:webHidden/>
          </w:rPr>
        </w:r>
        <w:r>
          <w:rPr>
            <w:noProof/>
            <w:webHidden/>
          </w:rPr>
          <w:fldChar w:fldCharType="separate"/>
        </w:r>
        <w:r>
          <w:rPr>
            <w:noProof/>
            <w:webHidden/>
          </w:rPr>
          <w:t>53</w:t>
        </w:r>
        <w:r>
          <w:rPr>
            <w:noProof/>
            <w:webHidden/>
          </w:rPr>
          <w:fldChar w:fldCharType="end"/>
        </w:r>
      </w:hyperlink>
    </w:p>
    <w:p w14:paraId="140912A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4" w:anchor="_Toc168336919" w:history="1">
        <w:r w:rsidRPr="00CD4305">
          <w:rPr>
            <w:rStyle w:val="Hyperlink"/>
            <w:noProof/>
          </w:rPr>
          <w:t>Hình 2.26 Biểu đồ UseCase quản lý bài viết</w:t>
        </w:r>
        <w:r>
          <w:rPr>
            <w:noProof/>
            <w:webHidden/>
          </w:rPr>
          <w:tab/>
        </w:r>
        <w:r>
          <w:rPr>
            <w:noProof/>
            <w:webHidden/>
          </w:rPr>
          <w:fldChar w:fldCharType="begin"/>
        </w:r>
        <w:r>
          <w:rPr>
            <w:noProof/>
            <w:webHidden/>
          </w:rPr>
          <w:instrText xml:space="preserve"> PAGEREF _Toc168336919 \h </w:instrText>
        </w:r>
        <w:r>
          <w:rPr>
            <w:noProof/>
            <w:webHidden/>
          </w:rPr>
        </w:r>
        <w:r>
          <w:rPr>
            <w:noProof/>
            <w:webHidden/>
          </w:rPr>
          <w:fldChar w:fldCharType="separate"/>
        </w:r>
        <w:r>
          <w:rPr>
            <w:noProof/>
            <w:webHidden/>
          </w:rPr>
          <w:t>54</w:t>
        </w:r>
        <w:r>
          <w:rPr>
            <w:noProof/>
            <w:webHidden/>
          </w:rPr>
          <w:fldChar w:fldCharType="end"/>
        </w:r>
      </w:hyperlink>
    </w:p>
    <w:p w14:paraId="3B1C8CA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5" w:anchor="_Toc168336920" w:history="1">
        <w:r w:rsidRPr="00CD4305">
          <w:rPr>
            <w:rStyle w:val="Hyperlink"/>
            <w:noProof/>
          </w:rPr>
          <w:t>Hình 2.27 Biểu đồ hoạt động chức năng quản lý bài viết</w:t>
        </w:r>
        <w:r>
          <w:rPr>
            <w:noProof/>
            <w:webHidden/>
          </w:rPr>
          <w:tab/>
        </w:r>
        <w:r>
          <w:rPr>
            <w:noProof/>
            <w:webHidden/>
          </w:rPr>
          <w:fldChar w:fldCharType="begin"/>
        </w:r>
        <w:r>
          <w:rPr>
            <w:noProof/>
            <w:webHidden/>
          </w:rPr>
          <w:instrText xml:space="preserve"> PAGEREF _Toc168336920 \h </w:instrText>
        </w:r>
        <w:r>
          <w:rPr>
            <w:noProof/>
            <w:webHidden/>
          </w:rPr>
        </w:r>
        <w:r>
          <w:rPr>
            <w:noProof/>
            <w:webHidden/>
          </w:rPr>
          <w:fldChar w:fldCharType="separate"/>
        </w:r>
        <w:r>
          <w:rPr>
            <w:noProof/>
            <w:webHidden/>
          </w:rPr>
          <w:t>55</w:t>
        </w:r>
        <w:r>
          <w:rPr>
            <w:noProof/>
            <w:webHidden/>
          </w:rPr>
          <w:fldChar w:fldCharType="end"/>
        </w:r>
      </w:hyperlink>
    </w:p>
    <w:p w14:paraId="514C6DD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6" w:anchor="_Toc168336921" w:history="1">
        <w:r w:rsidRPr="00CD4305">
          <w:rPr>
            <w:rStyle w:val="Hyperlink"/>
            <w:noProof/>
          </w:rPr>
          <w:t>Hình 2.28 Biểu đồ UseCase quản lý sản phẩm</w:t>
        </w:r>
        <w:r>
          <w:rPr>
            <w:noProof/>
            <w:webHidden/>
          </w:rPr>
          <w:tab/>
        </w:r>
        <w:r>
          <w:rPr>
            <w:noProof/>
            <w:webHidden/>
          </w:rPr>
          <w:fldChar w:fldCharType="begin"/>
        </w:r>
        <w:r>
          <w:rPr>
            <w:noProof/>
            <w:webHidden/>
          </w:rPr>
          <w:instrText xml:space="preserve"> PAGEREF _Toc168336921 \h </w:instrText>
        </w:r>
        <w:r>
          <w:rPr>
            <w:noProof/>
            <w:webHidden/>
          </w:rPr>
        </w:r>
        <w:r>
          <w:rPr>
            <w:noProof/>
            <w:webHidden/>
          </w:rPr>
          <w:fldChar w:fldCharType="separate"/>
        </w:r>
        <w:r>
          <w:rPr>
            <w:noProof/>
            <w:webHidden/>
          </w:rPr>
          <w:t>56</w:t>
        </w:r>
        <w:r>
          <w:rPr>
            <w:noProof/>
            <w:webHidden/>
          </w:rPr>
          <w:fldChar w:fldCharType="end"/>
        </w:r>
      </w:hyperlink>
    </w:p>
    <w:p w14:paraId="7C1E60B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7" w:anchor="_Toc168336922" w:history="1">
        <w:r w:rsidRPr="00CD4305">
          <w:rPr>
            <w:rStyle w:val="Hyperlink"/>
            <w:noProof/>
          </w:rPr>
          <w:t>Hình 2.29 Biểu đồ hoạt động chức năng quản lý sản phẩm</w:t>
        </w:r>
        <w:r>
          <w:rPr>
            <w:noProof/>
            <w:webHidden/>
          </w:rPr>
          <w:tab/>
        </w:r>
        <w:r>
          <w:rPr>
            <w:noProof/>
            <w:webHidden/>
          </w:rPr>
          <w:fldChar w:fldCharType="begin"/>
        </w:r>
        <w:r>
          <w:rPr>
            <w:noProof/>
            <w:webHidden/>
          </w:rPr>
          <w:instrText xml:space="preserve"> PAGEREF _Toc168336922 \h </w:instrText>
        </w:r>
        <w:r>
          <w:rPr>
            <w:noProof/>
            <w:webHidden/>
          </w:rPr>
        </w:r>
        <w:r>
          <w:rPr>
            <w:noProof/>
            <w:webHidden/>
          </w:rPr>
          <w:fldChar w:fldCharType="separate"/>
        </w:r>
        <w:r>
          <w:rPr>
            <w:noProof/>
            <w:webHidden/>
          </w:rPr>
          <w:t>57</w:t>
        </w:r>
        <w:r>
          <w:rPr>
            <w:noProof/>
            <w:webHidden/>
          </w:rPr>
          <w:fldChar w:fldCharType="end"/>
        </w:r>
      </w:hyperlink>
    </w:p>
    <w:p w14:paraId="347037C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8" w:anchor="_Toc168336923" w:history="1">
        <w:r w:rsidRPr="00CD4305">
          <w:rPr>
            <w:rStyle w:val="Hyperlink"/>
            <w:noProof/>
          </w:rPr>
          <w:t>Hình 2.30 Biểu đồ UseCase quản lý đơn hàng</w:t>
        </w:r>
        <w:r>
          <w:rPr>
            <w:noProof/>
            <w:webHidden/>
          </w:rPr>
          <w:tab/>
        </w:r>
        <w:r>
          <w:rPr>
            <w:noProof/>
            <w:webHidden/>
          </w:rPr>
          <w:fldChar w:fldCharType="begin"/>
        </w:r>
        <w:r>
          <w:rPr>
            <w:noProof/>
            <w:webHidden/>
          </w:rPr>
          <w:instrText xml:space="preserve"> PAGEREF _Toc168336923 \h </w:instrText>
        </w:r>
        <w:r>
          <w:rPr>
            <w:noProof/>
            <w:webHidden/>
          </w:rPr>
        </w:r>
        <w:r>
          <w:rPr>
            <w:noProof/>
            <w:webHidden/>
          </w:rPr>
          <w:fldChar w:fldCharType="separate"/>
        </w:r>
        <w:r>
          <w:rPr>
            <w:noProof/>
            <w:webHidden/>
          </w:rPr>
          <w:t>59</w:t>
        </w:r>
        <w:r>
          <w:rPr>
            <w:noProof/>
            <w:webHidden/>
          </w:rPr>
          <w:fldChar w:fldCharType="end"/>
        </w:r>
      </w:hyperlink>
    </w:p>
    <w:p w14:paraId="5017854F"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49" w:anchor="_Toc168336924" w:history="1">
        <w:r w:rsidRPr="00CD4305">
          <w:rPr>
            <w:rStyle w:val="Hyperlink"/>
            <w:noProof/>
          </w:rPr>
          <w:t>Hình 2.31 Biểu đồ hoạt động chức năng quản lý đơn hàng</w:t>
        </w:r>
        <w:r>
          <w:rPr>
            <w:noProof/>
            <w:webHidden/>
          </w:rPr>
          <w:tab/>
        </w:r>
        <w:r>
          <w:rPr>
            <w:noProof/>
            <w:webHidden/>
          </w:rPr>
          <w:fldChar w:fldCharType="begin"/>
        </w:r>
        <w:r>
          <w:rPr>
            <w:noProof/>
            <w:webHidden/>
          </w:rPr>
          <w:instrText xml:space="preserve"> PAGEREF _Toc168336924 \h </w:instrText>
        </w:r>
        <w:r>
          <w:rPr>
            <w:noProof/>
            <w:webHidden/>
          </w:rPr>
        </w:r>
        <w:r>
          <w:rPr>
            <w:noProof/>
            <w:webHidden/>
          </w:rPr>
          <w:fldChar w:fldCharType="separate"/>
        </w:r>
        <w:r>
          <w:rPr>
            <w:noProof/>
            <w:webHidden/>
          </w:rPr>
          <w:t>60</w:t>
        </w:r>
        <w:r>
          <w:rPr>
            <w:noProof/>
            <w:webHidden/>
          </w:rPr>
          <w:fldChar w:fldCharType="end"/>
        </w:r>
      </w:hyperlink>
    </w:p>
    <w:p w14:paraId="3162094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0" w:anchor="_Toc168336925" w:history="1">
        <w:r w:rsidRPr="00CD4305">
          <w:rPr>
            <w:rStyle w:val="Hyperlink"/>
            <w:noProof/>
          </w:rPr>
          <w:t>Hình 2.32 Biểu đồ UseCase thống kê</w:t>
        </w:r>
        <w:r>
          <w:rPr>
            <w:noProof/>
            <w:webHidden/>
          </w:rPr>
          <w:tab/>
        </w:r>
        <w:r>
          <w:rPr>
            <w:noProof/>
            <w:webHidden/>
          </w:rPr>
          <w:fldChar w:fldCharType="begin"/>
        </w:r>
        <w:r>
          <w:rPr>
            <w:noProof/>
            <w:webHidden/>
          </w:rPr>
          <w:instrText xml:space="preserve"> PAGEREF _Toc168336925 \h </w:instrText>
        </w:r>
        <w:r>
          <w:rPr>
            <w:noProof/>
            <w:webHidden/>
          </w:rPr>
        </w:r>
        <w:r>
          <w:rPr>
            <w:noProof/>
            <w:webHidden/>
          </w:rPr>
          <w:fldChar w:fldCharType="separate"/>
        </w:r>
        <w:r>
          <w:rPr>
            <w:noProof/>
            <w:webHidden/>
          </w:rPr>
          <w:t>62</w:t>
        </w:r>
        <w:r>
          <w:rPr>
            <w:noProof/>
            <w:webHidden/>
          </w:rPr>
          <w:fldChar w:fldCharType="end"/>
        </w:r>
      </w:hyperlink>
    </w:p>
    <w:p w14:paraId="1909EF7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1" w:anchor="_Toc168336926" w:history="1">
        <w:r w:rsidRPr="00CD4305">
          <w:rPr>
            <w:rStyle w:val="Hyperlink"/>
            <w:noProof/>
          </w:rPr>
          <w:t>Hình 2.33 Biểu đồ hoạt động chức năng thống kê</w:t>
        </w:r>
        <w:r>
          <w:rPr>
            <w:noProof/>
            <w:webHidden/>
          </w:rPr>
          <w:tab/>
        </w:r>
        <w:r>
          <w:rPr>
            <w:noProof/>
            <w:webHidden/>
          </w:rPr>
          <w:fldChar w:fldCharType="begin"/>
        </w:r>
        <w:r>
          <w:rPr>
            <w:noProof/>
            <w:webHidden/>
          </w:rPr>
          <w:instrText xml:space="preserve"> PAGEREF _Toc168336926 \h </w:instrText>
        </w:r>
        <w:r>
          <w:rPr>
            <w:noProof/>
            <w:webHidden/>
          </w:rPr>
        </w:r>
        <w:r>
          <w:rPr>
            <w:noProof/>
            <w:webHidden/>
          </w:rPr>
          <w:fldChar w:fldCharType="separate"/>
        </w:r>
        <w:r>
          <w:rPr>
            <w:noProof/>
            <w:webHidden/>
          </w:rPr>
          <w:t>63</w:t>
        </w:r>
        <w:r>
          <w:rPr>
            <w:noProof/>
            <w:webHidden/>
          </w:rPr>
          <w:fldChar w:fldCharType="end"/>
        </w:r>
      </w:hyperlink>
    </w:p>
    <w:p w14:paraId="2D353EF7"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2" w:anchor="_Toc168336927" w:history="1">
        <w:r w:rsidRPr="00CD4305">
          <w:rPr>
            <w:rStyle w:val="Hyperlink"/>
            <w:noProof/>
          </w:rPr>
          <w:t>Hình 2.34 Biểu đồ quan hệ các bảng trong cơ sở dữ liệu</w:t>
        </w:r>
        <w:r>
          <w:rPr>
            <w:noProof/>
            <w:webHidden/>
          </w:rPr>
          <w:tab/>
        </w:r>
        <w:r>
          <w:rPr>
            <w:noProof/>
            <w:webHidden/>
          </w:rPr>
          <w:fldChar w:fldCharType="begin"/>
        </w:r>
        <w:r>
          <w:rPr>
            <w:noProof/>
            <w:webHidden/>
          </w:rPr>
          <w:instrText xml:space="preserve"> PAGEREF _Toc168336927 \h </w:instrText>
        </w:r>
        <w:r>
          <w:rPr>
            <w:noProof/>
            <w:webHidden/>
          </w:rPr>
        </w:r>
        <w:r>
          <w:rPr>
            <w:noProof/>
            <w:webHidden/>
          </w:rPr>
          <w:fldChar w:fldCharType="separate"/>
        </w:r>
        <w:r>
          <w:rPr>
            <w:noProof/>
            <w:webHidden/>
          </w:rPr>
          <w:t>73</w:t>
        </w:r>
        <w:r>
          <w:rPr>
            <w:noProof/>
            <w:webHidden/>
          </w:rPr>
          <w:fldChar w:fldCharType="end"/>
        </w:r>
      </w:hyperlink>
    </w:p>
    <w:p w14:paraId="6EBD582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3" w:anchor="_Toc168336928" w:history="1">
        <w:r w:rsidRPr="00CD4305">
          <w:rPr>
            <w:rStyle w:val="Hyperlink"/>
            <w:noProof/>
          </w:rPr>
          <w:t>Hình 3.1 Giao diện trang chủ PhoneStore</w:t>
        </w:r>
        <w:r>
          <w:rPr>
            <w:noProof/>
            <w:webHidden/>
          </w:rPr>
          <w:tab/>
        </w:r>
        <w:r>
          <w:rPr>
            <w:noProof/>
            <w:webHidden/>
          </w:rPr>
          <w:fldChar w:fldCharType="begin"/>
        </w:r>
        <w:r>
          <w:rPr>
            <w:noProof/>
            <w:webHidden/>
          </w:rPr>
          <w:instrText xml:space="preserve"> PAGEREF _Toc168336928 \h </w:instrText>
        </w:r>
        <w:r>
          <w:rPr>
            <w:noProof/>
            <w:webHidden/>
          </w:rPr>
        </w:r>
        <w:r>
          <w:rPr>
            <w:noProof/>
            <w:webHidden/>
          </w:rPr>
          <w:fldChar w:fldCharType="separate"/>
        </w:r>
        <w:r>
          <w:rPr>
            <w:noProof/>
            <w:webHidden/>
          </w:rPr>
          <w:t>75</w:t>
        </w:r>
        <w:r>
          <w:rPr>
            <w:noProof/>
            <w:webHidden/>
          </w:rPr>
          <w:fldChar w:fldCharType="end"/>
        </w:r>
      </w:hyperlink>
    </w:p>
    <w:p w14:paraId="70ECBD5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4" w:anchor="_Toc168336929" w:history="1">
        <w:r w:rsidRPr="00CD4305">
          <w:rPr>
            <w:rStyle w:val="Hyperlink"/>
            <w:noProof/>
          </w:rPr>
          <w:t>Hình 3.2 Giao diện trang quản trị PhoneStore</w:t>
        </w:r>
        <w:r>
          <w:rPr>
            <w:noProof/>
            <w:webHidden/>
          </w:rPr>
          <w:tab/>
        </w:r>
        <w:r>
          <w:rPr>
            <w:noProof/>
            <w:webHidden/>
          </w:rPr>
          <w:fldChar w:fldCharType="begin"/>
        </w:r>
        <w:r>
          <w:rPr>
            <w:noProof/>
            <w:webHidden/>
          </w:rPr>
          <w:instrText xml:space="preserve"> PAGEREF _Toc168336929 \h </w:instrText>
        </w:r>
        <w:r>
          <w:rPr>
            <w:noProof/>
            <w:webHidden/>
          </w:rPr>
        </w:r>
        <w:r>
          <w:rPr>
            <w:noProof/>
            <w:webHidden/>
          </w:rPr>
          <w:fldChar w:fldCharType="separate"/>
        </w:r>
        <w:r>
          <w:rPr>
            <w:noProof/>
            <w:webHidden/>
          </w:rPr>
          <w:t>76</w:t>
        </w:r>
        <w:r>
          <w:rPr>
            <w:noProof/>
            <w:webHidden/>
          </w:rPr>
          <w:fldChar w:fldCharType="end"/>
        </w:r>
      </w:hyperlink>
    </w:p>
    <w:p w14:paraId="4529A547"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5" w:anchor="_Toc168336930" w:history="1">
        <w:r w:rsidRPr="00CD4305">
          <w:rPr>
            <w:rStyle w:val="Hyperlink"/>
            <w:noProof/>
          </w:rPr>
          <w:t>Hình 3.3 Giao diện trang sản phẩm</w:t>
        </w:r>
        <w:r>
          <w:rPr>
            <w:noProof/>
            <w:webHidden/>
          </w:rPr>
          <w:tab/>
        </w:r>
        <w:r>
          <w:rPr>
            <w:noProof/>
            <w:webHidden/>
          </w:rPr>
          <w:fldChar w:fldCharType="begin"/>
        </w:r>
        <w:r>
          <w:rPr>
            <w:noProof/>
            <w:webHidden/>
          </w:rPr>
          <w:instrText xml:space="preserve"> PAGEREF _Toc168336930 \h </w:instrText>
        </w:r>
        <w:r>
          <w:rPr>
            <w:noProof/>
            <w:webHidden/>
          </w:rPr>
        </w:r>
        <w:r>
          <w:rPr>
            <w:noProof/>
            <w:webHidden/>
          </w:rPr>
          <w:fldChar w:fldCharType="separate"/>
        </w:r>
        <w:r>
          <w:rPr>
            <w:noProof/>
            <w:webHidden/>
          </w:rPr>
          <w:t>76</w:t>
        </w:r>
        <w:r>
          <w:rPr>
            <w:noProof/>
            <w:webHidden/>
          </w:rPr>
          <w:fldChar w:fldCharType="end"/>
        </w:r>
      </w:hyperlink>
    </w:p>
    <w:p w14:paraId="69B65E7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6" w:anchor="_Toc168336931" w:history="1">
        <w:r w:rsidRPr="00CD4305">
          <w:rPr>
            <w:rStyle w:val="Hyperlink"/>
            <w:noProof/>
          </w:rPr>
          <w:t>Hình 3.4 Giao diện trang chi tiết sản phẩm</w:t>
        </w:r>
        <w:r>
          <w:rPr>
            <w:noProof/>
            <w:webHidden/>
          </w:rPr>
          <w:tab/>
        </w:r>
        <w:r>
          <w:rPr>
            <w:noProof/>
            <w:webHidden/>
          </w:rPr>
          <w:fldChar w:fldCharType="begin"/>
        </w:r>
        <w:r>
          <w:rPr>
            <w:noProof/>
            <w:webHidden/>
          </w:rPr>
          <w:instrText xml:space="preserve"> PAGEREF _Toc168336931 \h </w:instrText>
        </w:r>
        <w:r>
          <w:rPr>
            <w:noProof/>
            <w:webHidden/>
          </w:rPr>
        </w:r>
        <w:r>
          <w:rPr>
            <w:noProof/>
            <w:webHidden/>
          </w:rPr>
          <w:fldChar w:fldCharType="separate"/>
        </w:r>
        <w:r>
          <w:rPr>
            <w:noProof/>
            <w:webHidden/>
          </w:rPr>
          <w:t>77</w:t>
        </w:r>
        <w:r>
          <w:rPr>
            <w:noProof/>
            <w:webHidden/>
          </w:rPr>
          <w:fldChar w:fldCharType="end"/>
        </w:r>
      </w:hyperlink>
    </w:p>
    <w:p w14:paraId="14522A76"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7" w:anchor="_Toc168336932" w:history="1">
        <w:r w:rsidRPr="00CD4305">
          <w:rPr>
            <w:rStyle w:val="Hyperlink"/>
            <w:noProof/>
          </w:rPr>
          <w:t>Hình 3.5 Giao diện trang tin tức</w:t>
        </w:r>
        <w:r>
          <w:rPr>
            <w:noProof/>
            <w:webHidden/>
          </w:rPr>
          <w:tab/>
        </w:r>
        <w:r>
          <w:rPr>
            <w:noProof/>
            <w:webHidden/>
          </w:rPr>
          <w:fldChar w:fldCharType="begin"/>
        </w:r>
        <w:r>
          <w:rPr>
            <w:noProof/>
            <w:webHidden/>
          </w:rPr>
          <w:instrText xml:space="preserve"> PAGEREF _Toc168336932 \h </w:instrText>
        </w:r>
        <w:r>
          <w:rPr>
            <w:noProof/>
            <w:webHidden/>
          </w:rPr>
        </w:r>
        <w:r>
          <w:rPr>
            <w:noProof/>
            <w:webHidden/>
          </w:rPr>
          <w:fldChar w:fldCharType="separate"/>
        </w:r>
        <w:r>
          <w:rPr>
            <w:noProof/>
            <w:webHidden/>
          </w:rPr>
          <w:t>78</w:t>
        </w:r>
        <w:r>
          <w:rPr>
            <w:noProof/>
            <w:webHidden/>
          </w:rPr>
          <w:fldChar w:fldCharType="end"/>
        </w:r>
      </w:hyperlink>
    </w:p>
    <w:p w14:paraId="2F33ABB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8" w:anchor="_Toc168336933" w:history="1">
        <w:r w:rsidRPr="00CD4305">
          <w:rPr>
            <w:rStyle w:val="Hyperlink"/>
            <w:noProof/>
          </w:rPr>
          <w:t>Hình 3.6 Giao diện trang chi tiết tin tức</w:t>
        </w:r>
        <w:r>
          <w:rPr>
            <w:noProof/>
            <w:webHidden/>
          </w:rPr>
          <w:tab/>
        </w:r>
        <w:r>
          <w:rPr>
            <w:noProof/>
            <w:webHidden/>
          </w:rPr>
          <w:fldChar w:fldCharType="begin"/>
        </w:r>
        <w:r>
          <w:rPr>
            <w:noProof/>
            <w:webHidden/>
          </w:rPr>
          <w:instrText xml:space="preserve"> PAGEREF _Toc168336933 \h </w:instrText>
        </w:r>
        <w:r>
          <w:rPr>
            <w:noProof/>
            <w:webHidden/>
          </w:rPr>
        </w:r>
        <w:r>
          <w:rPr>
            <w:noProof/>
            <w:webHidden/>
          </w:rPr>
          <w:fldChar w:fldCharType="separate"/>
        </w:r>
        <w:r>
          <w:rPr>
            <w:noProof/>
            <w:webHidden/>
          </w:rPr>
          <w:t>79</w:t>
        </w:r>
        <w:r>
          <w:rPr>
            <w:noProof/>
            <w:webHidden/>
          </w:rPr>
          <w:fldChar w:fldCharType="end"/>
        </w:r>
      </w:hyperlink>
    </w:p>
    <w:p w14:paraId="6C4E48F7"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59" w:anchor="_Toc168336934" w:history="1">
        <w:r w:rsidRPr="00CD4305">
          <w:rPr>
            <w:rStyle w:val="Hyperlink"/>
            <w:noProof/>
          </w:rPr>
          <w:t>Hình 3.7 Giao diện trang đăng nhập hệ thống</w:t>
        </w:r>
        <w:r>
          <w:rPr>
            <w:noProof/>
            <w:webHidden/>
          </w:rPr>
          <w:tab/>
        </w:r>
        <w:r>
          <w:rPr>
            <w:noProof/>
            <w:webHidden/>
          </w:rPr>
          <w:fldChar w:fldCharType="begin"/>
        </w:r>
        <w:r>
          <w:rPr>
            <w:noProof/>
            <w:webHidden/>
          </w:rPr>
          <w:instrText xml:space="preserve"> PAGEREF _Toc168336934 \h </w:instrText>
        </w:r>
        <w:r>
          <w:rPr>
            <w:noProof/>
            <w:webHidden/>
          </w:rPr>
        </w:r>
        <w:r>
          <w:rPr>
            <w:noProof/>
            <w:webHidden/>
          </w:rPr>
          <w:fldChar w:fldCharType="separate"/>
        </w:r>
        <w:r>
          <w:rPr>
            <w:noProof/>
            <w:webHidden/>
          </w:rPr>
          <w:t>80</w:t>
        </w:r>
        <w:r>
          <w:rPr>
            <w:noProof/>
            <w:webHidden/>
          </w:rPr>
          <w:fldChar w:fldCharType="end"/>
        </w:r>
      </w:hyperlink>
    </w:p>
    <w:p w14:paraId="1252174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0" w:anchor="_Toc168336935" w:history="1">
        <w:r w:rsidRPr="00CD4305">
          <w:rPr>
            <w:rStyle w:val="Hyperlink"/>
            <w:noProof/>
          </w:rPr>
          <w:t>Hình 3.8 Thông báo đăng nhập thành công cho tài khoản người dùng</w:t>
        </w:r>
        <w:r>
          <w:rPr>
            <w:noProof/>
            <w:webHidden/>
          </w:rPr>
          <w:tab/>
        </w:r>
        <w:r>
          <w:rPr>
            <w:noProof/>
            <w:webHidden/>
          </w:rPr>
          <w:fldChar w:fldCharType="begin"/>
        </w:r>
        <w:r>
          <w:rPr>
            <w:noProof/>
            <w:webHidden/>
          </w:rPr>
          <w:instrText xml:space="preserve"> PAGEREF _Toc168336935 \h </w:instrText>
        </w:r>
        <w:r>
          <w:rPr>
            <w:noProof/>
            <w:webHidden/>
          </w:rPr>
        </w:r>
        <w:r>
          <w:rPr>
            <w:noProof/>
            <w:webHidden/>
          </w:rPr>
          <w:fldChar w:fldCharType="separate"/>
        </w:r>
        <w:r>
          <w:rPr>
            <w:noProof/>
            <w:webHidden/>
          </w:rPr>
          <w:t>81</w:t>
        </w:r>
        <w:r>
          <w:rPr>
            <w:noProof/>
            <w:webHidden/>
          </w:rPr>
          <w:fldChar w:fldCharType="end"/>
        </w:r>
      </w:hyperlink>
    </w:p>
    <w:p w14:paraId="7252E54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1" w:anchor="_Toc168336936" w:history="1">
        <w:r w:rsidRPr="00CD4305">
          <w:rPr>
            <w:rStyle w:val="Hyperlink"/>
            <w:noProof/>
          </w:rPr>
          <w:t>Hình 3.9 Thông báo đăng nhập thành công cho tài khoản quản trị</w:t>
        </w:r>
        <w:r>
          <w:rPr>
            <w:noProof/>
            <w:webHidden/>
          </w:rPr>
          <w:tab/>
        </w:r>
        <w:r>
          <w:rPr>
            <w:noProof/>
            <w:webHidden/>
          </w:rPr>
          <w:fldChar w:fldCharType="begin"/>
        </w:r>
        <w:r>
          <w:rPr>
            <w:noProof/>
            <w:webHidden/>
          </w:rPr>
          <w:instrText xml:space="preserve"> PAGEREF _Toc168336936 \h </w:instrText>
        </w:r>
        <w:r>
          <w:rPr>
            <w:noProof/>
            <w:webHidden/>
          </w:rPr>
        </w:r>
        <w:r>
          <w:rPr>
            <w:noProof/>
            <w:webHidden/>
          </w:rPr>
          <w:fldChar w:fldCharType="separate"/>
        </w:r>
        <w:r>
          <w:rPr>
            <w:noProof/>
            <w:webHidden/>
          </w:rPr>
          <w:t>81</w:t>
        </w:r>
        <w:r>
          <w:rPr>
            <w:noProof/>
            <w:webHidden/>
          </w:rPr>
          <w:fldChar w:fldCharType="end"/>
        </w:r>
      </w:hyperlink>
    </w:p>
    <w:p w14:paraId="7132349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2" w:anchor="_Toc168336937" w:history="1">
        <w:r w:rsidRPr="00CD4305">
          <w:rPr>
            <w:rStyle w:val="Hyperlink"/>
            <w:noProof/>
          </w:rPr>
          <w:t>Hình 3.10 Giao diện trang đăng ký tài khoản</w:t>
        </w:r>
        <w:r>
          <w:rPr>
            <w:noProof/>
            <w:webHidden/>
          </w:rPr>
          <w:tab/>
        </w:r>
        <w:r>
          <w:rPr>
            <w:noProof/>
            <w:webHidden/>
          </w:rPr>
          <w:fldChar w:fldCharType="begin"/>
        </w:r>
        <w:r>
          <w:rPr>
            <w:noProof/>
            <w:webHidden/>
          </w:rPr>
          <w:instrText xml:space="preserve"> PAGEREF _Toc168336937 \h </w:instrText>
        </w:r>
        <w:r>
          <w:rPr>
            <w:noProof/>
            <w:webHidden/>
          </w:rPr>
        </w:r>
        <w:r>
          <w:rPr>
            <w:noProof/>
            <w:webHidden/>
          </w:rPr>
          <w:fldChar w:fldCharType="separate"/>
        </w:r>
        <w:r>
          <w:rPr>
            <w:noProof/>
            <w:webHidden/>
          </w:rPr>
          <w:t>82</w:t>
        </w:r>
        <w:r>
          <w:rPr>
            <w:noProof/>
            <w:webHidden/>
          </w:rPr>
          <w:fldChar w:fldCharType="end"/>
        </w:r>
      </w:hyperlink>
    </w:p>
    <w:p w14:paraId="2E17C15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3" w:anchor="_Toc168336938" w:history="1">
        <w:r w:rsidRPr="00CD4305">
          <w:rPr>
            <w:rStyle w:val="Hyperlink"/>
            <w:noProof/>
          </w:rPr>
          <w:t>Hình 3.11 Email kích hoạt tài khoản</w:t>
        </w:r>
        <w:r>
          <w:rPr>
            <w:noProof/>
            <w:webHidden/>
          </w:rPr>
          <w:tab/>
        </w:r>
        <w:r>
          <w:rPr>
            <w:noProof/>
            <w:webHidden/>
          </w:rPr>
          <w:fldChar w:fldCharType="begin"/>
        </w:r>
        <w:r>
          <w:rPr>
            <w:noProof/>
            <w:webHidden/>
          </w:rPr>
          <w:instrText xml:space="preserve"> PAGEREF _Toc168336938 \h </w:instrText>
        </w:r>
        <w:r>
          <w:rPr>
            <w:noProof/>
            <w:webHidden/>
          </w:rPr>
        </w:r>
        <w:r>
          <w:rPr>
            <w:noProof/>
            <w:webHidden/>
          </w:rPr>
          <w:fldChar w:fldCharType="separate"/>
        </w:r>
        <w:r>
          <w:rPr>
            <w:noProof/>
            <w:webHidden/>
          </w:rPr>
          <w:t>82</w:t>
        </w:r>
        <w:r>
          <w:rPr>
            <w:noProof/>
            <w:webHidden/>
          </w:rPr>
          <w:fldChar w:fldCharType="end"/>
        </w:r>
      </w:hyperlink>
    </w:p>
    <w:p w14:paraId="606133F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4" w:anchor="_Toc168336939" w:history="1">
        <w:r w:rsidRPr="00CD4305">
          <w:rPr>
            <w:rStyle w:val="Hyperlink"/>
            <w:noProof/>
          </w:rPr>
          <w:t>Hình 3.12 Thông báo kích hoạt tài khoản thành công</w:t>
        </w:r>
        <w:r>
          <w:rPr>
            <w:noProof/>
            <w:webHidden/>
          </w:rPr>
          <w:tab/>
        </w:r>
        <w:r>
          <w:rPr>
            <w:noProof/>
            <w:webHidden/>
          </w:rPr>
          <w:fldChar w:fldCharType="begin"/>
        </w:r>
        <w:r>
          <w:rPr>
            <w:noProof/>
            <w:webHidden/>
          </w:rPr>
          <w:instrText xml:space="preserve"> PAGEREF _Toc168336939 \h </w:instrText>
        </w:r>
        <w:r>
          <w:rPr>
            <w:noProof/>
            <w:webHidden/>
          </w:rPr>
        </w:r>
        <w:r>
          <w:rPr>
            <w:noProof/>
            <w:webHidden/>
          </w:rPr>
          <w:fldChar w:fldCharType="separate"/>
        </w:r>
        <w:r>
          <w:rPr>
            <w:noProof/>
            <w:webHidden/>
          </w:rPr>
          <w:t>82</w:t>
        </w:r>
        <w:r>
          <w:rPr>
            <w:noProof/>
            <w:webHidden/>
          </w:rPr>
          <w:fldChar w:fldCharType="end"/>
        </w:r>
      </w:hyperlink>
    </w:p>
    <w:p w14:paraId="0C148E1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5" w:anchor="_Toc168336940" w:history="1">
        <w:r w:rsidRPr="00CD4305">
          <w:rPr>
            <w:rStyle w:val="Hyperlink"/>
            <w:noProof/>
          </w:rPr>
          <w:t>Hình 3.13 Giao diện trang quên mật khẩu</w:t>
        </w:r>
        <w:r>
          <w:rPr>
            <w:noProof/>
            <w:webHidden/>
          </w:rPr>
          <w:tab/>
        </w:r>
        <w:r>
          <w:rPr>
            <w:noProof/>
            <w:webHidden/>
          </w:rPr>
          <w:fldChar w:fldCharType="begin"/>
        </w:r>
        <w:r>
          <w:rPr>
            <w:noProof/>
            <w:webHidden/>
          </w:rPr>
          <w:instrText xml:space="preserve"> PAGEREF _Toc168336940 \h </w:instrText>
        </w:r>
        <w:r>
          <w:rPr>
            <w:noProof/>
            <w:webHidden/>
          </w:rPr>
        </w:r>
        <w:r>
          <w:rPr>
            <w:noProof/>
            <w:webHidden/>
          </w:rPr>
          <w:fldChar w:fldCharType="separate"/>
        </w:r>
        <w:r>
          <w:rPr>
            <w:noProof/>
            <w:webHidden/>
          </w:rPr>
          <w:t>83</w:t>
        </w:r>
        <w:r>
          <w:rPr>
            <w:noProof/>
            <w:webHidden/>
          </w:rPr>
          <w:fldChar w:fldCharType="end"/>
        </w:r>
      </w:hyperlink>
    </w:p>
    <w:p w14:paraId="0B9CA52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6" w:anchor="_Toc168336941" w:history="1">
        <w:r w:rsidRPr="00CD4305">
          <w:rPr>
            <w:rStyle w:val="Hyperlink"/>
            <w:noProof/>
          </w:rPr>
          <w:t>Hình 3.14 Email chức năng quên mật khẩu</w:t>
        </w:r>
        <w:r>
          <w:rPr>
            <w:noProof/>
            <w:webHidden/>
          </w:rPr>
          <w:tab/>
        </w:r>
        <w:r>
          <w:rPr>
            <w:noProof/>
            <w:webHidden/>
          </w:rPr>
          <w:fldChar w:fldCharType="begin"/>
        </w:r>
        <w:r>
          <w:rPr>
            <w:noProof/>
            <w:webHidden/>
          </w:rPr>
          <w:instrText xml:space="preserve"> PAGEREF _Toc168336941 \h </w:instrText>
        </w:r>
        <w:r>
          <w:rPr>
            <w:noProof/>
            <w:webHidden/>
          </w:rPr>
        </w:r>
        <w:r>
          <w:rPr>
            <w:noProof/>
            <w:webHidden/>
          </w:rPr>
          <w:fldChar w:fldCharType="separate"/>
        </w:r>
        <w:r>
          <w:rPr>
            <w:noProof/>
            <w:webHidden/>
          </w:rPr>
          <w:t>83</w:t>
        </w:r>
        <w:r>
          <w:rPr>
            <w:noProof/>
            <w:webHidden/>
          </w:rPr>
          <w:fldChar w:fldCharType="end"/>
        </w:r>
      </w:hyperlink>
    </w:p>
    <w:p w14:paraId="1378D95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7" w:anchor="_Toc168336942" w:history="1">
        <w:r w:rsidRPr="00CD4305">
          <w:rPr>
            <w:rStyle w:val="Hyperlink"/>
            <w:noProof/>
          </w:rPr>
          <w:t>Hình 3.15 Giao diện trang đặt lại mật khẩu</w:t>
        </w:r>
        <w:r>
          <w:rPr>
            <w:noProof/>
            <w:webHidden/>
          </w:rPr>
          <w:tab/>
        </w:r>
        <w:r>
          <w:rPr>
            <w:noProof/>
            <w:webHidden/>
          </w:rPr>
          <w:fldChar w:fldCharType="begin"/>
        </w:r>
        <w:r>
          <w:rPr>
            <w:noProof/>
            <w:webHidden/>
          </w:rPr>
          <w:instrText xml:space="preserve"> PAGEREF _Toc168336942 \h </w:instrText>
        </w:r>
        <w:r>
          <w:rPr>
            <w:noProof/>
            <w:webHidden/>
          </w:rPr>
        </w:r>
        <w:r>
          <w:rPr>
            <w:noProof/>
            <w:webHidden/>
          </w:rPr>
          <w:fldChar w:fldCharType="separate"/>
        </w:r>
        <w:r>
          <w:rPr>
            <w:noProof/>
            <w:webHidden/>
          </w:rPr>
          <w:t>83</w:t>
        </w:r>
        <w:r>
          <w:rPr>
            <w:noProof/>
            <w:webHidden/>
          </w:rPr>
          <w:fldChar w:fldCharType="end"/>
        </w:r>
      </w:hyperlink>
    </w:p>
    <w:p w14:paraId="1E3657A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8" w:anchor="_Toc168336943" w:history="1">
        <w:r w:rsidRPr="00CD4305">
          <w:rPr>
            <w:rStyle w:val="Hyperlink"/>
            <w:noProof/>
          </w:rPr>
          <w:t>Hình 3.16 Giao diện chức năng tìm kiếm</w:t>
        </w:r>
        <w:r>
          <w:rPr>
            <w:noProof/>
            <w:webHidden/>
          </w:rPr>
          <w:tab/>
        </w:r>
        <w:r>
          <w:rPr>
            <w:noProof/>
            <w:webHidden/>
          </w:rPr>
          <w:fldChar w:fldCharType="begin"/>
        </w:r>
        <w:r>
          <w:rPr>
            <w:noProof/>
            <w:webHidden/>
          </w:rPr>
          <w:instrText xml:space="preserve"> PAGEREF _Toc168336943 \h </w:instrText>
        </w:r>
        <w:r>
          <w:rPr>
            <w:noProof/>
            <w:webHidden/>
          </w:rPr>
        </w:r>
        <w:r>
          <w:rPr>
            <w:noProof/>
            <w:webHidden/>
          </w:rPr>
          <w:fldChar w:fldCharType="separate"/>
        </w:r>
        <w:r>
          <w:rPr>
            <w:noProof/>
            <w:webHidden/>
          </w:rPr>
          <w:t>84</w:t>
        </w:r>
        <w:r>
          <w:rPr>
            <w:noProof/>
            <w:webHidden/>
          </w:rPr>
          <w:fldChar w:fldCharType="end"/>
        </w:r>
      </w:hyperlink>
    </w:p>
    <w:p w14:paraId="25CCE62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69" w:anchor="_Toc168336944" w:history="1">
        <w:r w:rsidRPr="00CD4305">
          <w:rPr>
            <w:rStyle w:val="Hyperlink"/>
            <w:noProof/>
          </w:rPr>
          <w:t>Hình 3.17 Giao diện chức năng sắp xếp và lọc</w:t>
        </w:r>
        <w:r>
          <w:rPr>
            <w:noProof/>
            <w:webHidden/>
          </w:rPr>
          <w:tab/>
        </w:r>
        <w:r>
          <w:rPr>
            <w:noProof/>
            <w:webHidden/>
          </w:rPr>
          <w:fldChar w:fldCharType="begin"/>
        </w:r>
        <w:r>
          <w:rPr>
            <w:noProof/>
            <w:webHidden/>
          </w:rPr>
          <w:instrText xml:space="preserve"> PAGEREF _Toc168336944 \h </w:instrText>
        </w:r>
        <w:r>
          <w:rPr>
            <w:noProof/>
            <w:webHidden/>
          </w:rPr>
        </w:r>
        <w:r>
          <w:rPr>
            <w:noProof/>
            <w:webHidden/>
          </w:rPr>
          <w:fldChar w:fldCharType="separate"/>
        </w:r>
        <w:r>
          <w:rPr>
            <w:noProof/>
            <w:webHidden/>
          </w:rPr>
          <w:t>84</w:t>
        </w:r>
        <w:r>
          <w:rPr>
            <w:noProof/>
            <w:webHidden/>
          </w:rPr>
          <w:fldChar w:fldCharType="end"/>
        </w:r>
      </w:hyperlink>
    </w:p>
    <w:p w14:paraId="40A71DA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0" w:anchor="_Toc168336945" w:history="1">
        <w:r w:rsidRPr="00CD4305">
          <w:rPr>
            <w:rStyle w:val="Hyperlink"/>
            <w:noProof/>
          </w:rPr>
          <w:t>Hình 3.18 Giao diện chức năng đánh giá và bình luận</w:t>
        </w:r>
        <w:r>
          <w:rPr>
            <w:noProof/>
            <w:webHidden/>
          </w:rPr>
          <w:tab/>
        </w:r>
        <w:r>
          <w:rPr>
            <w:noProof/>
            <w:webHidden/>
          </w:rPr>
          <w:fldChar w:fldCharType="begin"/>
        </w:r>
        <w:r>
          <w:rPr>
            <w:noProof/>
            <w:webHidden/>
          </w:rPr>
          <w:instrText xml:space="preserve"> PAGEREF _Toc168336945 \h </w:instrText>
        </w:r>
        <w:r>
          <w:rPr>
            <w:noProof/>
            <w:webHidden/>
          </w:rPr>
        </w:r>
        <w:r>
          <w:rPr>
            <w:noProof/>
            <w:webHidden/>
          </w:rPr>
          <w:fldChar w:fldCharType="separate"/>
        </w:r>
        <w:r>
          <w:rPr>
            <w:noProof/>
            <w:webHidden/>
          </w:rPr>
          <w:t>86</w:t>
        </w:r>
        <w:r>
          <w:rPr>
            <w:noProof/>
            <w:webHidden/>
          </w:rPr>
          <w:fldChar w:fldCharType="end"/>
        </w:r>
      </w:hyperlink>
    </w:p>
    <w:p w14:paraId="66291FDA"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1" w:anchor="_Toc168336946" w:history="1">
        <w:r w:rsidRPr="00CD4305">
          <w:rPr>
            <w:rStyle w:val="Hyperlink"/>
            <w:noProof/>
          </w:rPr>
          <w:t>Hình 3.19 Giao diện trang giỏ hàng</w:t>
        </w:r>
        <w:r>
          <w:rPr>
            <w:noProof/>
            <w:webHidden/>
          </w:rPr>
          <w:tab/>
        </w:r>
        <w:r>
          <w:rPr>
            <w:noProof/>
            <w:webHidden/>
          </w:rPr>
          <w:fldChar w:fldCharType="begin"/>
        </w:r>
        <w:r>
          <w:rPr>
            <w:noProof/>
            <w:webHidden/>
          </w:rPr>
          <w:instrText xml:space="preserve"> PAGEREF _Toc168336946 \h </w:instrText>
        </w:r>
        <w:r>
          <w:rPr>
            <w:noProof/>
            <w:webHidden/>
          </w:rPr>
        </w:r>
        <w:r>
          <w:rPr>
            <w:noProof/>
            <w:webHidden/>
          </w:rPr>
          <w:fldChar w:fldCharType="separate"/>
        </w:r>
        <w:r>
          <w:rPr>
            <w:noProof/>
            <w:webHidden/>
          </w:rPr>
          <w:t>87</w:t>
        </w:r>
        <w:r>
          <w:rPr>
            <w:noProof/>
            <w:webHidden/>
          </w:rPr>
          <w:fldChar w:fldCharType="end"/>
        </w:r>
      </w:hyperlink>
    </w:p>
    <w:p w14:paraId="52B7D106"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2" w:anchor="_Toc168336947" w:history="1">
        <w:r w:rsidRPr="00CD4305">
          <w:rPr>
            <w:rStyle w:val="Hyperlink"/>
            <w:noProof/>
          </w:rPr>
          <w:t>Hình 3.20 Giao diện giỏ hàng mini</w:t>
        </w:r>
        <w:r>
          <w:rPr>
            <w:noProof/>
            <w:webHidden/>
          </w:rPr>
          <w:tab/>
        </w:r>
        <w:r>
          <w:rPr>
            <w:noProof/>
            <w:webHidden/>
          </w:rPr>
          <w:fldChar w:fldCharType="begin"/>
        </w:r>
        <w:r>
          <w:rPr>
            <w:noProof/>
            <w:webHidden/>
          </w:rPr>
          <w:instrText xml:space="preserve"> PAGEREF _Toc168336947 \h </w:instrText>
        </w:r>
        <w:r>
          <w:rPr>
            <w:noProof/>
            <w:webHidden/>
          </w:rPr>
        </w:r>
        <w:r>
          <w:rPr>
            <w:noProof/>
            <w:webHidden/>
          </w:rPr>
          <w:fldChar w:fldCharType="separate"/>
        </w:r>
        <w:r>
          <w:rPr>
            <w:noProof/>
            <w:webHidden/>
          </w:rPr>
          <w:t>87</w:t>
        </w:r>
        <w:r>
          <w:rPr>
            <w:noProof/>
            <w:webHidden/>
          </w:rPr>
          <w:fldChar w:fldCharType="end"/>
        </w:r>
      </w:hyperlink>
    </w:p>
    <w:p w14:paraId="70DAC36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3" w:anchor="_Toc168336948" w:history="1">
        <w:r w:rsidRPr="00CD4305">
          <w:rPr>
            <w:rStyle w:val="Hyperlink"/>
            <w:noProof/>
          </w:rPr>
          <w:t>Hình 3.21 Giao diện trang mua hàng</w:t>
        </w:r>
        <w:r>
          <w:rPr>
            <w:noProof/>
            <w:webHidden/>
          </w:rPr>
          <w:tab/>
        </w:r>
        <w:r>
          <w:rPr>
            <w:noProof/>
            <w:webHidden/>
          </w:rPr>
          <w:fldChar w:fldCharType="begin"/>
        </w:r>
        <w:r>
          <w:rPr>
            <w:noProof/>
            <w:webHidden/>
          </w:rPr>
          <w:instrText xml:space="preserve"> PAGEREF _Toc168336948 \h </w:instrText>
        </w:r>
        <w:r>
          <w:rPr>
            <w:noProof/>
            <w:webHidden/>
          </w:rPr>
        </w:r>
        <w:r>
          <w:rPr>
            <w:noProof/>
            <w:webHidden/>
          </w:rPr>
          <w:fldChar w:fldCharType="separate"/>
        </w:r>
        <w:r>
          <w:rPr>
            <w:noProof/>
            <w:webHidden/>
          </w:rPr>
          <w:t>87</w:t>
        </w:r>
        <w:r>
          <w:rPr>
            <w:noProof/>
            <w:webHidden/>
          </w:rPr>
          <w:fldChar w:fldCharType="end"/>
        </w:r>
      </w:hyperlink>
    </w:p>
    <w:p w14:paraId="1387E3D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4" w:anchor="_Toc168336949" w:history="1">
        <w:r w:rsidRPr="00CD4305">
          <w:rPr>
            <w:rStyle w:val="Hyperlink"/>
            <w:noProof/>
          </w:rPr>
          <w:t>Hình 3.22 Giao diện trang thanh toán online</w:t>
        </w:r>
        <w:r>
          <w:rPr>
            <w:noProof/>
            <w:webHidden/>
          </w:rPr>
          <w:tab/>
        </w:r>
        <w:r>
          <w:rPr>
            <w:noProof/>
            <w:webHidden/>
          </w:rPr>
          <w:fldChar w:fldCharType="begin"/>
        </w:r>
        <w:r>
          <w:rPr>
            <w:noProof/>
            <w:webHidden/>
          </w:rPr>
          <w:instrText xml:space="preserve"> PAGEREF _Toc168336949 \h </w:instrText>
        </w:r>
        <w:r>
          <w:rPr>
            <w:noProof/>
            <w:webHidden/>
          </w:rPr>
        </w:r>
        <w:r>
          <w:rPr>
            <w:noProof/>
            <w:webHidden/>
          </w:rPr>
          <w:fldChar w:fldCharType="separate"/>
        </w:r>
        <w:r>
          <w:rPr>
            <w:noProof/>
            <w:webHidden/>
          </w:rPr>
          <w:t>88</w:t>
        </w:r>
        <w:r>
          <w:rPr>
            <w:noProof/>
            <w:webHidden/>
          </w:rPr>
          <w:fldChar w:fldCharType="end"/>
        </w:r>
      </w:hyperlink>
    </w:p>
    <w:p w14:paraId="5F3BC42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5" w:anchor="_Toc168336950" w:history="1">
        <w:r w:rsidRPr="00CD4305">
          <w:rPr>
            <w:rStyle w:val="Hyperlink"/>
            <w:noProof/>
          </w:rPr>
          <w:t>Hình 3.23 Giao diện thanh toán online thành công</w:t>
        </w:r>
        <w:r>
          <w:rPr>
            <w:noProof/>
            <w:webHidden/>
          </w:rPr>
          <w:tab/>
        </w:r>
        <w:r>
          <w:rPr>
            <w:noProof/>
            <w:webHidden/>
          </w:rPr>
          <w:fldChar w:fldCharType="begin"/>
        </w:r>
        <w:r>
          <w:rPr>
            <w:noProof/>
            <w:webHidden/>
          </w:rPr>
          <w:instrText xml:space="preserve"> PAGEREF _Toc168336950 \h </w:instrText>
        </w:r>
        <w:r>
          <w:rPr>
            <w:noProof/>
            <w:webHidden/>
          </w:rPr>
        </w:r>
        <w:r>
          <w:rPr>
            <w:noProof/>
            <w:webHidden/>
          </w:rPr>
          <w:fldChar w:fldCharType="separate"/>
        </w:r>
        <w:r>
          <w:rPr>
            <w:noProof/>
            <w:webHidden/>
          </w:rPr>
          <w:t>88</w:t>
        </w:r>
        <w:r>
          <w:rPr>
            <w:noProof/>
            <w:webHidden/>
          </w:rPr>
          <w:fldChar w:fldCharType="end"/>
        </w:r>
      </w:hyperlink>
    </w:p>
    <w:p w14:paraId="12E2113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6" w:anchor="_Toc168336951" w:history="1">
        <w:r w:rsidRPr="00CD4305">
          <w:rPr>
            <w:rStyle w:val="Hyperlink"/>
            <w:noProof/>
          </w:rPr>
          <w:t>Hình 3.24 Thông báo mua hàng thành công</w:t>
        </w:r>
        <w:r>
          <w:rPr>
            <w:noProof/>
            <w:webHidden/>
          </w:rPr>
          <w:tab/>
        </w:r>
        <w:r>
          <w:rPr>
            <w:noProof/>
            <w:webHidden/>
          </w:rPr>
          <w:fldChar w:fldCharType="begin"/>
        </w:r>
        <w:r>
          <w:rPr>
            <w:noProof/>
            <w:webHidden/>
          </w:rPr>
          <w:instrText xml:space="preserve"> PAGEREF _Toc168336951 \h </w:instrText>
        </w:r>
        <w:r>
          <w:rPr>
            <w:noProof/>
            <w:webHidden/>
          </w:rPr>
        </w:r>
        <w:r>
          <w:rPr>
            <w:noProof/>
            <w:webHidden/>
          </w:rPr>
          <w:fldChar w:fldCharType="separate"/>
        </w:r>
        <w:r>
          <w:rPr>
            <w:noProof/>
            <w:webHidden/>
          </w:rPr>
          <w:t>88</w:t>
        </w:r>
        <w:r>
          <w:rPr>
            <w:noProof/>
            <w:webHidden/>
          </w:rPr>
          <w:fldChar w:fldCharType="end"/>
        </w:r>
      </w:hyperlink>
    </w:p>
    <w:p w14:paraId="05BA880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7" w:anchor="_Toc168336952" w:history="1">
        <w:r w:rsidRPr="00CD4305">
          <w:rPr>
            <w:rStyle w:val="Hyperlink"/>
            <w:noProof/>
          </w:rPr>
          <w:t>Hình 3.25 Giao diện trang quản lý tài khoản</w:t>
        </w:r>
        <w:r>
          <w:rPr>
            <w:noProof/>
            <w:webHidden/>
          </w:rPr>
          <w:tab/>
        </w:r>
        <w:r>
          <w:rPr>
            <w:noProof/>
            <w:webHidden/>
          </w:rPr>
          <w:fldChar w:fldCharType="begin"/>
        </w:r>
        <w:r>
          <w:rPr>
            <w:noProof/>
            <w:webHidden/>
          </w:rPr>
          <w:instrText xml:space="preserve"> PAGEREF _Toc168336952 \h </w:instrText>
        </w:r>
        <w:r>
          <w:rPr>
            <w:noProof/>
            <w:webHidden/>
          </w:rPr>
        </w:r>
        <w:r>
          <w:rPr>
            <w:noProof/>
            <w:webHidden/>
          </w:rPr>
          <w:fldChar w:fldCharType="separate"/>
        </w:r>
        <w:r>
          <w:rPr>
            <w:noProof/>
            <w:webHidden/>
          </w:rPr>
          <w:t>89</w:t>
        </w:r>
        <w:r>
          <w:rPr>
            <w:noProof/>
            <w:webHidden/>
          </w:rPr>
          <w:fldChar w:fldCharType="end"/>
        </w:r>
      </w:hyperlink>
    </w:p>
    <w:p w14:paraId="600043DC"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8" w:anchor="_Toc168336953" w:history="1">
        <w:r w:rsidRPr="00CD4305">
          <w:rPr>
            <w:rStyle w:val="Hyperlink"/>
            <w:noProof/>
          </w:rPr>
          <w:t>Hình 3.26 Giao diện trang chi tiết tài khoản</w:t>
        </w:r>
        <w:r>
          <w:rPr>
            <w:noProof/>
            <w:webHidden/>
          </w:rPr>
          <w:tab/>
        </w:r>
        <w:r>
          <w:rPr>
            <w:noProof/>
            <w:webHidden/>
          </w:rPr>
          <w:fldChar w:fldCharType="begin"/>
        </w:r>
        <w:r>
          <w:rPr>
            <w:noProof/>
            <w:webHidden/>
          </w:rPr>
          <w:instrText xml:space="preserve"> PAGEREF _Toc168336953 \h </w:instrText>
        </w:r>
        <w:r>
          <w:rPr>
            <w:noProof/>
            <w:webHidden/>
          </w:rPr>
        </w:r>
        <w:r>
          <w:rPr>
            <w:noProof/>
            <w:webHidden/>
          </w:rPr>
          <w:fldChar w:fldCharType="separate"/>
        </w:r>
        <w:r>
          <w:rPr>
            <w:noProof/>
            <w:webHidden/>
          </w:rPr>
          <w:t>89</w:t>
        </w:r>
        <w:r>
          <w:rPr>
            <w:noProof/>
            <w:webHidden/>
          </w:rPr>
          <w:fldChar w:fldCharType="end"/>
        </w:r>
      </w:hyperlink>
    </w:p>
    <w:p w14:paraId="0538434A"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79" w:anchor="_Toc168336954" w:history="1">
        <w:r w:rsidRPr="00CD4305">
          <w:rPr>
            <w:rStyle w:val="Hyperlink"/>
            <w:noProof/>
          </w:rPr>
          <w:t>Hình 3.27 Giao diện trang quản lý bài viết</w:t>
        </w:r>
        <w:r>
          <w:rPr>
            <w:noProof/>
            <w:webHidden/>
          </w:rPr>
          <w:tab/>
        </w:r>
        <w:r>
          <w:rPr>
            <w:noProof/>
            <w:webHidden/>
          </w:rPr>
          <w:fldChar w:fldCharType="begin"/>
        </w:r>
        <w:r>
          <w:rPr>
            <w:noProof/>
            <w:webHidden/>
          </w:rPr>
          <w:instrText xml:space="preserve"> PAGEREF _Toc168336954 \h </w:instrText>
        </w:r>
        <w:r>
          <w:rPr>
            <w:noProof/>
            <w:webHidden/>
          </w:rPr>
        </w:r>
        <w:r>
          <w:rPr>
            <w:noProof/>
            <w:webHidden/>
          </w:rPr>
          <w:fldChar w:fldCharType="separate"/>
        </w:r>
        <w:r>
          <w:rPr>
            <w:noProof/>
            <w:webHidden/>
          </w:rPr>
          <w:t>89</w:t>
        </w:r>
        <w:r>
          <w:rPr>
            <w:noProof/>
            <w:webHidden/>
          </w:rPr>
          <w:fldChar w:fldCharType="end"/>
        </w:r>
      </w:hyperlink>
    </w:p>
    <w:p w14:paraId="5A7A24B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0" w:anchor="_Toc168336955" w:history="1">
        <w:r w:rsidRPr="00CD4305">
          <w:rPr>
            <w:rStyle w:val="Hyperlink"/>
            <w:noProof/>
          </w:rPr>
          <w:t>Hình 3.28 Giao diện trang chỉnh sửa bài viết</w:t>
        </w:r>
        <w:r>
          <w:rPr>
            <w:noProof/>
            <w:webHidden/>
          </w:rPr>
          <w:tab/>
        </w:r>
        <w:r>
          <w:rPr>
            <w:noProof/>
            <w:webHidden/>
          </w:rPr>
          <w:fldChar w:fldCharType="begin"/>
        </w:r>
        <w:r>
          <w:rPr>
            <w:noProof/>
            <w:webHidden/>
          </w:rPr>
          <w:instrText xml:space="preserve"> PAGEREF _Toc168336955 \h </w:instrText>
        </w:r>
        <w:r>
          <w:rPr>
            <w:noProof/>
            <w:webHidden/>
          </w:rPr>
        </w:r>
        <w:r>
          <w:rPr>
            <w:noProof/>
            <w:webHidden/>
          </w:rPr>
          <w:fldChar w:fldCharType="separate"/>
        </w:r>
        <w:r>
          <w:rPr>
            <w:noProof/>
            <w:webHidden/>
          </w:rPr>
          <w:t>90</w:t>
        </w:r>
        <w:r>
          <w:rPr>
            <w:noProof/>
            <w:webHidden/>
          </w:rPr>
          <w:fldChar w:fldCharType="end"/>
        </w:r>
      </w:hyperlink>
    </w:p>
    <w:p w14:paraId="1ADFF247"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1" w:anchor="_Toc168336956" w:history="1">
        <w:r w:rsidRPr="00CD4305">
          <w:rPr>
            <w:rStyle w:val="Hyperlink"/>
            <w:noProof/>
          </w:rPr>
          <w:t>Hình 3.29 Giao diện trang quản lý sản phẩm</w:t>
        </w:r>
        <w:r>
          <w:rPr>
            <w:noProof/>
            <w:webHidden/>
          </w:rPr>
          <w:tab/>
        </w:r>
        <w:r>
          <w:rPr>
            <w:noProof/>
            <w:webHidden/>
          </w:rPr>
          <w:fldChar w:fldCharType="begin"/>
        </w:r>
        <w:r>
          <w:rPr>
            <w:noProof/>
            <w:webHidden/>
          </w:rPr>
          <w:instrText xml:space="preserve"> PAGEREF _Toc168336956 \h </w:instrText>
        </w:r>
        <w:r>
          <w:rPr>
            <w:noProof/>
            <w:webHidden/>
          </w:rPr>
        </w:r>
        <w:r>
          <w:rPr>
            <w:noProof/>
            <w:webHidden/>
          </w:rPr>
          <w:fldChar w:fldCharType="separate"/>
        </w:r>
        <w:r>
          <w:rPr>
            <w:noProof/>
            <w:webHidden/>
          </w:rPr>
          <w:t>90</w:t>
        </w:r>
        <w:r>
          <w:rPr>
            <w:noProof/>
            <w:webHidden/>
          </w:rPr>
          <w:fldChar w:fldCharType="end"/>
        </w:r>
      </w:hyperlink>
    </w:p>
    <w:p w14:paraId="1C5E473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2" w:anchor="_Toc168336957" w:history="1">
        <w:r w:rsidRPr="00CD4305">
          <w:rPr>
            <w:rStyle w:val="Hyperlink"/>
            <w:noProof/>
          </w:rPr>
          <w:t>Hình 3.30 Giao diện chức năng thêm sản phẩm mới</w:t>
        </w:r>
        <w:r>
          <w:rPr>
            <w:noProof/>
            <w:webHidden/>
          </w:rPr>
          <w:tab/>
        </w:r>
        <w:r>
          <w:rPr>
            <w:noProof/>
            <w:webHidden/>
          </w:rPr>
          <w:fldChar w:fldCharType="begin"/>
        </w:r>
        <w:r>
          <w:rPr>
            <w:noProof/>
            <w:webHidden/>
          </w:rPr>
          <w:instrText xml:space="preserve"> PAGEREF _Toc168336957 \h </w:instrText>
        </w:r>
        <w:r>
          <w:rPr>
            <w:noProof/>
            <w:webHidden/>
          </w:rPr>
        </w:r>
        <w:r>
          <w:rPr>
            <w:noProof/>
            <w:webHidden/>
          </w:rPr>
          <w:fldChar w:fldCharType="separate"/>
        </w:r>
        <w:r>
          <w:rPr>
            <w:noProof/>
            <w:webHidden/>
          </w:rPr>
          <w:t>91</w:t>
        </w:r>
        <w:r>
          <w:rPr>
            <w:noProof/>
            <w:webHidden/>
          </w:rPr>
          <w:fldChar w:fldCharType="end"/>
        </w:r>
      </w:hyperlink>
    </w:p>
    <w:p w14:paraId="67DDDB8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3" w:anchor="_Toc168336958" w:history="1">
        <w:r w:rsidRPr="00CD4305">
          <w:rPr>
            <w:rStyle w:val="Hyperlink"/>
            <w:noProof/>
          </w:rPr>
          <w:t>Hình 3.31 Giao diện chức năng quản lý đơn hàng của người dùng</w:t>
        </w:r>
        <w:r>
          <w:rPr>
            <w:noProof/>
            <w:webHidden/>
          </w:rPr>
          <w:tab/>
        </w:r>
        <w:r>
          <w:rPr>
            <w:noProof/>
            <w:webHidden/>
          </w:rPr>
          <w:fldChar w:fldCharType="begin"/>
        </w:r>
        <w:r>
          <w:rPr>
            <w:noProof/>
            <w:webHidden/>
          </w:rPr>
          <w:instrText xml:space="preserve"> PAGEREF _Toc168336958 \h </w:instrText>
        </w:r>
        <w:r>
          <w:rPr>
            <w:noProof/>
            <w:webHidden/>
          </w:rPr>
        </w:r>
        <w:r>
          <w:rPr>
            <w:noProof/>
            <w:webHidden/>
          </w:rPr>
          <w:fldChar w:fldCharType="separate"/>
        </w:r>
        <w:r>
          <w:rPr>
            <w:noProof/>
            <w:webHidden/>
          </w:rPr>
          <w:t>91</w:t>
        </w:r>
        <w:r>
          <w:rPr>
            <w:noProof/>
            <w:webHidden/>
          </w:rPr>
          <w:fldChar w:fldCharType="end"/>
        </w:r>
      </w:hyperlink>
    </w:p>
    <w:p w14:paraId="453B6A6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4" w:anchor="_Toc168336959" w:history="1">
        <w:r w:rsidRPr="00CD4305">
          <w:rPr>
            <w:rStyle w:val="Hyperlink"/>
            <w:noProof/>
          </w:rPr>
          <w:t>Hình 3.32 Giao diện trang chi tiết đơn hàng</w:t>
        </w:r>
        <w:r>
          <w:rPr>
            <w:noProof/>
            <w:webHidden/>
          </w:rPr>
          <w:tab/>
        </w:r>
        <w:r>
          <w:rPr>
            <w:noProof/>
            <w:webHidden/>
          </w:rPr>
          <w:fldChar w:fldCharType="begin"/>
        </w:r>
        <w:r>
          <w:rPr>
            <w:noProof/>
            <w:webHidden/>
          </w:rPr>
          <w:instrText xml:space="preserve"> PAGEREF _Toc168336959 \h </w:instrText>
        </w:r>
        <w:r>
          <w:rPr>
            <w:noProof/>
            <w:webHidden/>
          </w:rPr>
        </w:r>
        <w:r>
          <w:rPr>
            <w:noProof/>
            <w:webHidden/>
          </w:rPr>
          <w:fldChar w:fldCharType="separate"/>
        </w:r>
        <w:r>
          <w:rPr>
            <w:noProof/>
            <w:webHidden/>
          </w:rPr>
          <w:t>92</w:t>
        </w:r>
        <w:r>
          <w:rPr>
            <w:noProof/>
            <w:webHidden/>
          </w:rPr>
          <w:fldChar w:fldCharType="end"/>
        </w:r>
      </w:hyperlink>
    </w:p>
    <w:p w14:paraId="136E29F8"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5" w:anchor="_Toc168336960" w:history="1">
        <w:r w:rsidRPr="00CD4305">
          <w:rPr>
            <w:rStyle w:val="Hyperlink"/>
            <w:noProof/>
          </w:rPr>
          <w:t>Hình 3.33 Giao diện chức năng in hóa đơn</w:t>
        </w:r>
        <w:r>
          <w:rPr>
            <w:noProof/>
            <w:webHidden/>
          </w:rPr>
          <w:tab/>
        </w:r>
        <w:r>
          <w:rPr>
            <w:noProof/>
            <w:webHidden/>
          </w:rPr>
          <w:fldChar w:fldCharType="begin"/>
        </w:r>
        <w:r>
          <w:rPr>
            <w:noProof/>
            <w:webHidden/>
          </w:rPr>
          <w:instrText xml:space="preserve"> PAGEREF _Toc168336960 \h </w:instrText>
        </w:r>
        <w:r>
          <w:rPr>
            <w:noProof/>
            <w:webHidden/>
          </w:rPr>
        </w:r>
        <w:r>
          <w:rPr>
            <w:noProof/>
            <w:webHidden/>
          </w:rPr>
          <w:fldChar w:fldCharType="separate"/>
        </w:r>
        <w:r>
          <w:rPr>
            <w:noProof/>
            <w:webHidden/>
          </w:rPr>
          <w:t>92</w:t>
        </w:r>
        <w:r>
          <w:rPr>
            <w:noProof/>
            <w:webHidden/>
          </w:rPr>
          <w:fldChar w:fldCharType="end"/>
        </w:r>
      </w:hyperlink>
    </w:p>
    <w:p w14:paraId="044CD12F"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6" w:anchor="_Toc168336961" w:history="1">
        <w:r w:rsidRPr="00CD4305">
          <w:rPr>
            <w:rStyle w:val="Hyperlink"/>
            <w:noProof/>
          </w:rPr>
          <w:t>Hình 3.34 Giao diện chức năng thống kê doanh thu theo các ngày trong một tháng</w:t>
        </w:r>
        <w:r>
          <w:rPr>
            <w:noProof/>
            <w:webHidden/>
          </w:rPr>
          <w:tab/>
        </w:r>
        <w:r>
          <w:rPr>
            <w:noProof/>
            <w:webHidden/>
          </w:rPr>
          <w:fldChar w:fldCharType="begin"/>
        </w:r>
        <w:r>
          <w:rPr>
            <w:noProof/>
            <w:webHidden/>
          </w:rPr>
          <w:instrText xml:space="preserve"> PAGEREF _Toc168336961 \h </w:instrText>
        </w:r>
        <w:r>
          <w:rPr>
            <w:noProof/>
            <w:webHidden/>
          </w:rPr>
        </w:r>
        <w:r>
          <w:rPr>
            <w:noProof/>
            <w:webHidden/>
          </w:rPr>
          <w:fldChar w:fldCharType="separate"/>
        </w:r>
        <w:r>
          <w:rPr>
            <w:noProof/>
            <w:webHidden/>
          </w:rPr>
          <w:t>93</w:t>
        </w:r>
        <w:r>
          <w:rPr>
            <w:noProof/>
            <w:webHidden/>
          </w:rPr>
          <w:fldChar w:fldCharType="end"/>
        </w:r>
      </w:hyperlink>
    </w:p>
    <w:p w14:paraId="1201B37F"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7" w:anchor="_Toc168336962" w:history="1">
        <w:r w:rsidRPr="00CD4305">
          <w:rPr>
            <w:rStyle w:val="Hyperlink"/>
            <w:noProof/>
          </w:rPr>
          <w:t>Hình 3.35 Giao diện chức năng thống kê doanh thu theo các tháng trong một năm</w:t>
        </w:r>
        <w:r>
          <w:rPr>
            <w:noProof/>
            <w:webHidden/>
          </w:rPr>
          <w:tab/>
        </w:r>
        <w:r>
          <w:rPr>
            <w:noProof/>
            <w:webHidden/>
          </w:rPr>
          <w:fldChar w:fldCharType="begin"/>
        </w:r>
        <w:r>
          <w:rPr>
            <w:noProof/>
            <w:webHidden/>
          </w:rPr>
          <w:instrText xml:space="preserve"> PAGEREF _Toc168336962 \h </w:instrText>
        </w:r>
        <w:r>
          <w:rPr>
            <w:noProof/>
            <w:webHidden/>
          </w:rPr>
        </w:r>
        <w:r>
          <w:rPr>
            <w:noProof/>
            <w:webHidden/>
          </w:rPr>
          <w:fldChar w:fldCharType="separate"/>
        </w:r>
        <w:r>
          <w:rPr>
            <w:noProof/>
            <w:webHidden/>
          </w:rPr>
          <w:t>93</w:t>
        </w:r>
        <w:r>
          <w:rPr>
            <w:noProof/>
            <w:webHidden/>
          </w:rPr>
          <w:fldChar w:fldCharType="end"/>
        </w:r>
      </w:hyperlink>
    </w:p>
    <w:p w14:paraId="664FC42F"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8" w:anchor="_Toc168336963" w:history="1">
        <w:r w:rsidRPr="00CD4305">
          <w:rPr>
            <w:rStyle w:val="Hyperlink"/>
            <w:noProof/>
          </w:rPr>
          <w:t>Hình 3.36 Giao diện chức năng in báo cáo</w:t>
        </w:r>
        <w:r>
          <w:rPr>
            <w:noProof/>
            <w:webHidden/>
          </w:rPr>
          <w:tab/>
        </w:r>
        <w:r>
          <w:rPr>
            <w:noProof/>
            <w:webHidden/>
          </w:rPr>
          <w:fldChar w:fldCharType="begin"/>
        </w:r>
        <w:r>
          <w:rPr>
            <w:noProof/>
            <w:webHidden/>
          </w:rPr>
          <w:instrText xml:space="preserve"> PAGEREF _Toc168336963 \h </w:instrText>
        </w:r>
        <w:r>
          <w:rPr>
            <w:noProof/>
            <w:webHidden/>
          </w:rPr>
        </w:r>
        <w:r>
          <w:rPr>
            <w:noProof/>
            <w:webHidden/>
          </w:rPr>
          <w:fldChar w:fldCharType="separate"/>
        </w:r>
        <w:r>
          <w:rPr>
            <w:noProof/>
            <w:webHidden/>
          </w:rPr>
          <w:t>94</w:t>
        </w:r>
        <w:r>
          <w:rPr>
            <w:noProof/>
            <w:webHidden/>
          </w:rPr>
          <w:fldChar w:fldCharType="end"/>
        </w:r>
      </w:hyperlink>
    </w:p>
    <w:p w14:paraId="1D262FFE"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89" w:anchor="_Toc168336964" w:history="1">
        <w:r w:rsidRPr="00CD4305">
          <w:rPr>
            <w:rStyle w:val="Hyperlink"/>
            <w:noProof/>
          </w:rPr>
          <w:t>Hình 3.37 Kết quả hiệu năng website phonestore</w:t>
        </w:r>
        <w:r>
          <w:rPr>
            <w:noProof/>
            <w:webHidden/>
          </w:rPr>
          <w:tab/>
        </w:r>
        <w:r>
          <w:rPr>
            <w:noProof/>
            <w:webHidden/>
          </w:rPr>
          <w:fldChar w:fldCharType="begin"/>
        </w:r>
        <w:r>
          <w:rPr>
            <w:noProof/>
            <w:webHidden/>
          </w:rPr>
          <w:instrText xml:space="preserve"> PAGEREF _Toc168336964 \h </w:instrText>
        </w:r>
        <w:r>
          <w:rPr>
            <w:noProof/>
            <w:webHidden/>
          </w:rPr>
        </w:r>
        <w:r>
          <w:rPr>
            <w:noProof/>
            <w:webHidden/>
          </w:rPr>
          <w:fldChar w:fldCharType="separate"/>
        </w:r>
        <w:r>
          <w:rPr>
            <w:noProof/>
            <w:webHidden/>
          </w:rPr>
          <w:t>94</w:t>
        </w:r>
        <w:r>
          <w:rPr>
            <w:noProof/>
            <w:webHidden/>
          </w:rPr>
          <w:fldChar w:fldCharType="end"/>
        </w:r>
      </w:hyperlink>
    </w:p>
    <w:p w14:paraId="5D0BF2D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90" w:anchor="_Toc168336965" w:history="1">
        <w:r w:rsidRPr="00CD4305">
          <w:rPr>
            <w:rStyle w:val="Hyperlink"/>
            <w:noProof/>
          </w:rPr>
          <w:t>Hình 3.38 Kết quả hiệu năng website FPT Shop</w:t>
        </w:r>
        <w:r>
          <w:rPr>
            <w:noProof/>
            <w:webHidden/>
          </w:rPr>
          <w:tab/>
        </w:r>
        <w:r>
          <w:rPr>
            <w:noProof/>
            <w:webHidden/>
          </w:rPr>
          <w:fldChar w:fldCharType="begin"/>
        </w:r>
        <w:r>
          <w:rPr>
            <w:noProof/>
            <w:webHidden/>
          </w:rPr>
          <w:instrText xml:space="preserve"> PAGEREF _Toc168336965 \h </w:instrText>
        </w:r>
        <w:r>
          <w:rPr>
            <w:noProof/>
            <w:webHidden/>
          </w:rPr>
        </w:r>
        <w:r>
          <w:rPr>
            <w:noProof/>
            <w:webHidden/>
          </w:rPr>
          <w:fldChar w:fldCharType="separate"/>
        </w:r>
        <w:r>
          <w:rPr>
            <w:noProof/>
            <w:webHidden/>
          </w:rPr>
          <w:t>95</w:t>
        </w:r>
        <w:r>
          <w:rPr>
            <w:noProof/>
            <w:webHidden/>
          </w:rPr>
          <w:fldChar w:fldCharType="end"/>
        </w:r>
      </w:hyperlink>
    </w:p>
    <w:p w14:paraId="2E7044E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r:id="rId91" w:anchor="_Toc168336966" w:history="1">
        <w:r w:rsidRPr="00CD4305">
          <w:rPr>
            <w:rStyle w:val="Hyperlink"/>
            <w:noProof/>
          </w:rPr>
          <w:t>Hình 3.39 Kết quả hiệu năng website Thế Giới Di Động</w:t>
        </w:r>
        <w:r>
          <w:rPr>
            <w:noProof/>
            <w:webHidden/>
          </w:rPr>
          <w:tab/>
        </w:r>
        <w:r>
          <w:rPr>
            <w:noProof/>
            <w:webHidden/>
          </w:rPr>
          <w:fldChar w:fldCharType="begin"/>
        </w:r>
        <w:r>
          <w:rPr>
            <w:noProof/>
            <w:webHidden/>
          </w:rPr>
          <w:instrText xml:space="preserve"> PAGEREF _Toc168336966 \h </w:instrText>
        </w:r>
        <w:r>
          <w:rPr>
            <w:noProof/>
            <w:webHidden/>
          </w:rPr>
        </w:r>
        <w:r>
          <w:rPr>
            <w:noProof/>
            <w:webHidden/>
          </w:rPr>
          <w:fldChar w:fldCharType="separate"/>
        </w:r>
        <w:r>
          <w:rPr>
            <w:noProof/>
            <w:webHidden/>
          </w:rPr>
          <w:t>95</w:t>
        </w:r>
        <w:r>
          <w:rPr>
            <w:noProof/>
            <w:webHidden/>
          </w:rPr>
          <w:fldChar w:fldCharType="end"/>
        </w:r>
      </w:hyperlink>
    </w:p>
    <w:p w14:paraId="241106A0" w14:textId="77777777" w:rsidR="008C6E49" w:rsidRDefault="004060A4">
      <w:pPr>
        <w:spacing w:after="160" w:line="259" w:lineRule="auto"/>
        <w:jc w:val="left"/>
      </w:pPr>
      <w:r>
        <w:fldChar w:fldCharType="end"/>
      </w:r>
      <w:r>
        <w:br w:type="page"/>
      </w:r>
    </w:p>
    <w:p w14:paraId="3C37E963" w14:textId="77777777" w:rsidR="008C6E49" w:rsidRPr="005C68A9" w:rsidRDefault="004060A4" w:rsidP="005C68A9">
      <w:pPr>
        <w:pStyle w:val="Heading1"/>
        <w:numPr>
          <w:ilvl w:val="0"/>
          <w:numId w:val="0"/>
        </w:numPr>
      </w:pPr>
      <w:bookmarkStart w:id="2" w:name="_Toc168337025"/>
      <w:r w:rsidRPr="005C68A9">
        <w:lastRenderedPageBreak/>
        <w:t>DANH MỤC BẢNG BIỂU</w:t>
      </w:r>
      <w:bookmarkEnd w:id="2"/>
    </w:p>
    <w:p w14:paraId="48015CD2" w14:textId="77777777" w:rsidR="00045D98" w:rsidRDefault="004060A4">
      <w:pPr>
        <w:pStyle w:val="TableofFigures"/>
        <w:tabs>
          <w:tab w:val="right" w:leader="dot" w:pos="8778"/>
        </w:tabs>
        <w:rPr>
          <w:rFonts w:asciiTheme="minorHAnsi" w:eastAsiaTheme="minorEastAsia" w:hAnsiTheme="minorHAnsi" w:cstheme="minorBidi"/>
          <w:noProof/>
          <w:color w:val="auto"/>
          <w:sz w:val="22"/>
          <w:szCs w:val="22"/>
          <w:lang w:val="vi-VN" w:eastAsia="vi-VN"/>
        </w:rPr>
      </w:pPr>
      <w:r>
        <w:fldChar w:fldCharType="begin"/>
      </w:r>
      <w:r>
        <w:instrText xml:space="preserve"> TOC \h \z \c "Bảng" </w:instrText>
      </w:r>
      <w:r>
        <w:fldChar w:fldCharType="separate"/>
      </w:r>
      <w:hyperlink w:anchor="_Toc168336860" w:history="1">
        <w:r w:rsidR="00045D98" w:rsidRPr="00E9566A">
          <w:rPr>
            <w:rStyle w:val="Hyperlink"/>
            <w:noProof/>
          </w:rPr>
          <w:t>Bảng 2.1 Bảng đặc tả UseCase đăng ký</w:t>
        </w:r>
        <w:r w:rsidR="00045D98">
          <w:rPr>
            <w:noProof/>
            <w:webHidden/>
          </w:rPr>
          <w:tab/>
        </w:r>
        <w:r w:rsidR="00045D98">
          <w:rPr>
            <w:noProof/>
            <w:webHidden/>
          </w:rPr>
          <w:fldChar w:fldCharType="begin"/>
        </w:r>
        <w:r w:rsidR="00045D98">
          <w:rPr>
            <w:noProof/>
            <w:webHidden/>
          </w:rPr>
          <w:instrText xml:space="preserve"> PAGEREF _Toc168336860 \h </w:instrText>
        </w:r>
        <w:r w:rsidR="00045D98">
          <w:rPr>
            <w:noProof/>
            <w:webHidden/>
          </w:rPr>
        </w:r>
        <w:r w:rsidR="00045D98">
          <w:rPr>
            <w:noProof/>
            <w:webHidden/>
          </w:rPr>
          <w:fldChar w:fldCharType="separate"/>
        </w:r>
        <w:r w:rsidR="00045D98">
          <w:rPr>
            <w:noProof/>
            <w:webHidden/>
          </w:rPr>
          <w:t>26</w:t>
        </w:r>
        <w:r w:rsidR="00045D98">
          <w:rPr>
            <w:noProof/>
            <w:webHidden/>
          </w:rPr>
          <w:fldChar w:fldCharType="end"/>
        </w:r>
      </w:hyperlink>
    </w:p>
    <w:p w14:paraId="7752C6A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1" w:history="1">
        <w:r w:rsidRPr="00E9566A">
          <w:rPr>
            <w:rStyle w:val="Hyperlink"/>
            <w:noProof/>
          </w:rPr>
          <w:t>Bảng 2.2 Bảng đặc tả UseCase đăng nhập</w:t>
        </w:r>
        <w:r>
          <w:rPr>
            <w:noProof/>
            <w:webHidden/>
          </w:rPr>
          <w:tab/>
        </w:r>
        <w:r>
          <w:rPr>
            <w:noProof/>
            <w:webHidden/>
          </w:rPr>
          <w:fldChar w:fldCharType="begin"/>
        </w:r>
        <w:r>
          <w:rPr>
            <w:noProof/>
            <w:webHidden/>
          </w:rPr>
          <w:instrText xml:space="preserve"> PAGEREF _Toc168336861 \h </w:instrText>
        </w:r>
        <w:r>
          <w:rPr>
            <w:noProof/>
            <w:webHidden/>
          </w:rPr>
        </w:r>
        <w:r>
          <w:rPr>
            <w:noProof/>
            <w:webHidden/>
          </w:rPr>
          <w:fldChar w:fldCharType="separate"/>
        </w:r>
        <w:r>
          <w:rPr>
            <w:noProof/>
            <w:webHidden/>
          </w:rPr>
          <w:t>30</w:t>
        </w:r>
        <w:r>
          <w:rPr>
            <w:noProof/>
            <w:webHidden/>
          </w:rPr>
          <w:fldChar w:fldCharType="end"/>
        </w:r>
      </w:hyperlink>
    </w:p>
    <w:p w14:paraId="3D9C7AE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2" w:history="1">
        <w:r w:rsidRPr="00E9566A">
          <w:rPr>
            <w:rStyle w:val="Hyperlink"/>
            <w:noProof/>
          </w:rPr>
          <w:t>Bảng 2.3 Bảng đặc tả UseCase quên mật khẩu</w:t>
        </w:r>
        <w:r>
          <w:rPr>
            <w:noProof/>
            <w:webHidden/>
          </w:rPr>
          <w:tab/>
        </w:r>
        <w:r>
          <w:rPr>
            <w:noProof/>
            <w:webHidden/>
          </w:rPr>
          <w:fldChar w:fldCharType="begin"/>
        </w:r>
        <w:r>
          <w:rPr>
            <w:noProof/>
            <w:webHidden/>
          </w:rPr>
          <w:instrText xml:space="preserve"> PAGEREF _Toc168336862 \h </w:instrText>
        </w:r>
        <w:r>
          <w:rPr>
            <w:noProof/>
            <w:webHidden/>
          </w:rPr>
        </w:r>
        <w:r>
          <w:rPr>
            <w:noProof/>
            <w:webHidden/>
          </w:rPr>
          <w:fldChar w:fldCharType="separate"/>
        </w:r>
        <w:r>
          <w:rPr>
            <w:noProof/>
            <w:webHidden/>
          </w:rPr>
          <w:t>34</w:t>
        </w:r>
        <w:r>
          <w:rPr>
            <w:noProof/>
            <w:webHidden/>
          </w:rPr>
          <w:fldChar w:fldCharType="end"/>
        </w:r>
      </w:hyperlink>
    </w:p>
    <w:p w14:paraId="3724595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3" w:history="1">
        <w:r w:rsidRPr="00E9566A">
          <w:rPr>
            <w:rStyle w:val="Hyperlink"/>
            <w:noProof/>
          </w:rPr>
          <w:t>Bảng 2.4 Bảng đặc tả UseCase thay đổi thông tin tài khoản</w:t>
        </w:r>
        <w:r>
          <w:rPr>
            <w:noProof/>
            <w:webHidden/>
          </w:rPr>
          <w:tab/>
        </w:r>
        <w:r>
          <w:rPr>
            <w:noProof/>
            <w:webHidden/>
          </w:rPr>
          <w:fldChar w:fldCharType="begin"/>
        </w:r>
        <w:r>
          <w:rPr>
            <w:noProof/>
            <w:webHidden/>
          </w:rPr>
          <w:instrText xml:space="preserve"> PAGEREF _Toc168336863 \h </w:instrText>
        </w:r>
        <w:r>
          <w:rPr>
            <w:noProof/>
            <w:webHidden/>
          </w:rPr>
        </w:r>
        <w:r>
          <w:rPr>
            <w:noProof/>
            <w:webHidden/>
          </w:rPr>
          <w:fldChar w:fldCharType="separate"/>
        </w:r>
        <w:r>
          <w:rPr>
            <w:noProof/>
            <w:webHidden/>
          </w:rPr>
          <w:t>36</w:t>
        </w:r>
        <w:r>
          <w:rPr>
            <w:noProof/>
            <w:webHidden/>
          </w:rPr>
          <w:fldChar w:fldCharType="end"/>
        </w:r>
      </w:hyperlink>
    </w:p>
    <w:p w14:paraId="0883715D"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4" w:history="1">
        <w:r w:rsidRPr="00E9566A">
          <w:rPr>
            <w:rStyle w:val="Hyperlink"/>
            <w:noProof/>
          </w:rPr>
          <w:t>Bảng 2.5 Bảng đặc tả UseCase tìm kiếm</w:t>
        </w:r>
        <w:r>
          <w:rPr>
            <w:noProof/>
            <w:webHidden/>
          </w:rPr>
          <w:tab/>
        </w:r>
        <w:r>
          <w:rPr>
            <w:noProof/>
            <w:webHidden/>
          </w:rPr>
          <w:fldChar w:fldCharType="begin"/>
        </w:r>
        <w:r>
          <w:rPr>
            <w:noProof/>
            <w:webHidden/>
          </w:rPr>
          <w:instrText xml:space="preserve"> PAGEREF _Toc168336864 \h </w:instrText>
        </w:r>
        <w:r>
          <w:rPr>
            <w:noProof/>
            <w:webHidden/>
          </w:rPr>
        </w:r>
        <w:r>
          <w:rPr>
            <w:noProof/>
            <w:webHidden/>
          </w:rPr>
          <w:fldChar w:fldCharType="separate"/>
        </w:r>
        <w:r>
          <w:rPr>
            <w:noProof/>
            <w:webHidden/>
          </w:rPr>
          <w:t>38</w:t>
        </w:r>
        <w:r>
          <w:rPr>
            <w:noProof/>
            <w:webHidden/>
          </w:rPr>
          <w:fldChar w:fldCharType="end"/>
        </w:r>
      </w:hyperlink>
    </w:p>
    <w:p w14:paraId="35A0B6B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5" w:history="1">
        <w:r w:rsidRPr="00E9566A">
          <w:rPr>
            <w:rStyle w:val="Hyperlink"/>
            <w:noProof/>
          </w:rPr>
          <w:t>Bảng 2.6 Bảng đặc tả UseCase sắp xếp và lọc</w:t>
        </w:r>
        <w:r>
          <w:rPr>
            <w:noProof/>
            <w:webHidden/>
          </w:rPr>
          <w:tab/>
        </w:r>
        <w:r>
          <w:rPr>
            <w:noProof/>
            <w:webHidden/>
          </w:rPr>
          <w:fldChar w:fldCharType="begin"/>
        </w:r>
        <w:r>
          <w:rPr>
            <w:noProof/>
            <w:webHidden/>
          </w:rPr>
          <w:instrText xml:space="preserve"> PAGEREF _Toc168336865 \h </w:instrText>
        </w:r>
        <w:r>
          <w:rPr>
            <w:noProof/>
            <w:webHidden/>
          </w:rPr>
        </w:r>
        <w:r>
          <w:rPr>
            <w:noProof/>
            <w:webHidden/>
          </w:rPr>
          <w:fldChar w:fldCharType="separate"/>
        </w:r>
        <w:r>
          <w:rPr>
            <w:noProof/>
            <w:webHidden/>
          </w:rPr>
          <w:t>41</w:t>
        </w:r>
        <w:r>
          <w:rPr>
            <w:noProof/>
            <w:webHidden/>
          </w:rPr>
          <w:fldChar w:fldCharType="end"/>
        </w:r>
      </w:hyperlink>
    </w:p>
    <w:p w14:paraId="718E00E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6" w:history="1">
        <w:r w:rsidRPr="00E9566A">
          <w:rPr>
            <w:rStyle w:val="Hyperlink"/>
            <w:noProof/>
          </w:rPr>
          <w:t>Bảng 2.7 Bảng đặc tả UseCase đánh giá và bình luận</w:t>
        </w:r>
        <w:r>
          <w:rPr>
            <w:noProof/>
            <w:webHidden/>
          </w:rPr>
          <w:tab/>
        </w:r>
        <w:r>
          <w:rPr>
            <w:noProof/>
            <w:webHidden/>
          </w:rPr>
          <w:fldChar w:fldCharType="begin"/>
        </w:r>
        <w:r>
          <w:rPr>
            <w:noProof/>
            <w:webHidden/>
          </w:rPr>
          <w:instrText xml:space="preserve"> PAGEREF _Toc168336866 \h </w:instrText>
        </w:r>
        <w:r>
          <w:rPr>
            <w:noProof/>
            <w:webHidden/>
          </w:rPr>
        </w:r>
        <w:r>
          <w:rPr>
            <w:noProof/>
            <w:webHidden/>
          </w:rPr>
          <w:fldChar w:fldCharType="separate"/>
        </w:r>
        <w:r>
          <w:rPr>
            <w:noProof/>
            <w:webHidden/>
          </w:rPr>
          <w:t>43</w:t>
        </w:r>
        <w:r>
          <w:rPr>
            <w:noProof/>
            <w:webHidden/>
          </w:rPr>
          <w:fldChar w:fldCharType="end"/>
        </w:r>
      </w:hyperlink>
    </w:p>
    <w:p w14:paraId="6FC4FB1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7" w:history="1">
        <w:r w:rsidRPr="00E9566A">
          <w:rPr>
            <w:rStyle w:val="Hyperlink"/>
            <w:noProof/>
          </w:rPr>
          <w:t>Bảng 2.8 Bảng đặc tả UseCase giỏ hàng</w:t>
        </w:r>
        <w:r>
          <w:rPr>
            <w:noProof/>
            <w:webHidden/>
          </w:rPr>
          <w:tab/>
        </w:r>
        <w:r>
          <w:rPr>
            <w:noProof/>
            <w:webHidden/>
          </w:rPr>
          <w:fldChar w:fldCharType="begin"/>
        </w:r>
        <w:r>
          <w:rPr>
            <w:noProof/>
            <w:webHidden/>
          </w:rPr>
          <w:instrText xml:space="preserve"> PAGEREF _Toc168336867 \h </w:instrText>
        </w:r>
        <w:r>
          <w:rPr>
            <w:noProof/>
            <w:webHidden/>
          </w:rPr>
        </w:r>
        <w:r>
          <w:rPr>
            <w:noProof/>
            <w:webHidden/>
          </w:rPr>
          <w:fldChar w:fldCharType="separate"/>
        </w:r>
        <w:r>
          <w:rPr>
            <w:noProof/>
            <w:webHidden/>
          </w:rPr>
          <w:t>46</w:t>
        </w:r>
        <w:r>
          <w:rPr>
            <w:noProof/>
            <w:webHidden/>
          </w:rPr>
          <w:fldChar w:fldCharType="end"/>
        </w:r>
      </w:hyperlink>
    </w:p>
    <w:p w14:paraId="72E0F66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8" w:history="1">
        <w:r w:rsidRPr="00E9566A">
          <w:rPr>
            <w:rStyle w:val="Hyperlink"/>
            <w:noProof/>
          </w:rPr>
          <w:t>Bảng 2.9 Bảng đặc tả UseCase mua hàng và thanh toán</w:t>
        </w:r>
        <w:r>
          <w:rPr>
            <w:noProof/>
            <w:webHidden/>
          </w:rPr>
          <w:tab/>
        </w:r>
        <w:r>
          <w:rPr>
            <w:noProof/>
            <w:webHidden/>
          </w:rPr>
          <w:fldChar w:fldCharType="begin"/>
        </w:r>
        <w:r>
          <w:rPr>
            <w:noProof/>
            <w:webHidden/>
          </w:rPr>
          <w:instrText xml:space="preserve"> PAGEREF _Toc168336868 \h </w:instrText>
        </w:r>
        <w:r>
          <w:rPr>
            <w:noProof/>
            <w:webHidden/>
          </w:rPr>
        </w:r>
        <w:r>
          <w:rPr>
            <w:noProof/>
            <w:webHidden/>
          </w:rPr>
          <w:fldChar w:fldCharType="separate"/>
        </w:r>
        <w:r>
          <w:rPr>
            <w:noProof/>
            <w:webHidden/>
          </w:rPr>
          <w:t>49</w:t>
        </w:r>
        <w:r>
          <w:rPr>
            <w:noProof/>
            <w:webHidden/>
          </w:rPr>
          <w:fldChar w:fldCharType="end"/>
        </w:r>
      </w:hyperlink>
    </w:p>
    <w:p w14:paraId="3B5A641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69" w:history="1">
        <w:r w:rsidRPr="00E9566A">
          <w:rPr>
            <w:rStyle w:val="Hyperlink"/>
            <w:noProof/>
          </w:rPr>
          <w:t>Bảng 2.10 Bảng đặc tả UseCase quản lý tài khoản</w:t>
        </w:r>
        <w:r>
          <w:rPr>
            <w:noProof/>
            <w:webHidden/>
          </w:rPr>
          <w:tab/>
        </w:r>
        <w:r>
          <w:rPr>
            <w:noProof/>
            <w:webHidden/>
          </w:rPr>
          <w:fldChar w:fldCharType="begin"/>
        </w:r>
        <w:r>
          <w:rPr>
            <w:noProof/>
            <w:webHidden/>
          </w:rPr>
          <w:instrText xml:space="preserve"> PAGEREF _Toc168336869 \h </w:instrText>
        </w:r>
        <w:r>
          <w:rPr>
            <w:noProof/>
            <w:webHidden/>
          </w:rPr>
        </w:r>
        <w:r>
          <w:rPr>
            <w:noProof/>
            <w:webHidden/>
          </w:rPr>
          <w:fldChar w:fldCharType="separate"/>
        </w:r>
        <w:r>
          <w:rPr>
            <w:noProof/>
            <w:webHidden/>
          </w:rPr>
          <w:t>52</w:t>
        </w:r>
        <w:r>
          <w:rPr>
            <w:noProof/>
            <w:webHidden/>
          </w:rPr>
          <w:fldChar w:fldCharType="end"/>
        </w:r>
      </w:hyperlink>
    </w:p>
    <w:p w14:paraId="15BE1AD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0" w:history="1">
        <w:r w:rsidRPr="00E9566A">
          <w:rPr>
            <w:rStyle w:val="Hyperlink"/>
            <w:noProof/>
          </w:rPr>
          <w:t>Bảng 2.11 Bảng đặc tả UseCase quản lý bài viết</w:t>
        </w:r>
        <w:r>
          <w:rPr>
            <w:noProof/>
            <w:webHidden/>
          </w:rPr>
          <w:tab/>
        </w:r>
        <w:r>
          <w:rPr>
            <w:noProof/>
            <w:webHidden/>
          </w:rPr>
          <w:fldChar w:fldCharType="begin"/>
        </w:r>
        <w:r>
          <w:rPr>
            <w:noProof/>
            <w:webHidden/>
          </w:rPr>
          <w:instrText xml:space="preserve"> PAGEREF _Toc168336870 \h </w:instrText>
        </w:r>
        <w:r>
          <w:rPr>
            <w:noProof/>
            <w:webHidden/>
          </w:rPr>
        </w:r>
        <w:r>
          <w:rPr>
            <w:noProof/>
            <w:webHidden/>
          </w:rPr>
          <w:fldChar w:fldCharType="separate"/>
        </w:r>
        <w:r>
          <w:rPr>
            <w:noProof/>
            <w:webHidden/>
          </w:rPr>
          <w:t>54</w:t>
        </w:r>
        <w:r>
          <w:rPr>
            <w:noProof/>
            <w:webHidden/>
          </w:rPr>
          <w:fldChar w:fldCharType="end"/>
        </w:r>
      </w:hyperlink>
    </w:p>
    <w:p w14:paraId="3917D609"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1" w:history="1">
        <w:r w:rsidRPr="00E9566A">
          <w:rPr>
            <w:rStyle w:val="Hyperlink"/>
            <w:noProof/>
          </w:rPr>
          <w:t>Bảng 2.12 Bảng đặc tả UseCase quản lý sản phẩm</w:t>
        </w:r>
        <w:r>
          <w:rPr>
            <w:noProof/>
            <w:webHidden/>
          </w:rPr>
          <w:tab/>
        </w:r>
        <w:r>
          <w:rPr>
            <w:noProof/>
            <w:webHidden/>
          </w:rPr>
          <w:fldChar w:fldCharType="begin"/>
        </w:r>
        <w:r>
          <w:rPr>
            <w:noProof/>
            <w:webHidden/>
          </w:rPr>
          <w:instrText xml:space="preserve"> PAGEREF _Toc168336871 \h </w:instrText>
        </w:r>
        <w:r>
          <w:rPr>
            <w:noProof/>
            <w:webHidden/>
          </w:rPr>
        </w:r>
        <w:r>
          <w:rPr>
            <w:noProof/>
            <w:webHidden/>
          </w:rPr>
          <w:fldChar w:fldCharType="separate"/>
        </w:r>
        <w:r>
          <w:rPr>
            <w:noProof/>
            <w:webHidden/>
          </w:rPr>
          <w:t>56</w:t>
        </w:r>
        <w:r>
          <w:rPr>
            <w:noProof/>
            <w:webHidden/>
          </w:rPr>
          <w:fldChar w:fldCharType="end"/>
        </w:r>
      </w:hyperlink>
    </w:p>
    <w:p w14:paraId="627AF8C0"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2" w:history="1">
        <w:r w:rsidRPr="00E9566A">
          <w:rPr>
            <w:rStyle w:val="Hyperlink"/>
            <w:noProof/>
          </w:rPr>
          <w:t>Bảng 2.13 bảng đặc tả UseCase quản lý đơn hàng</w:t>
        </w:r>
        <w:r>
          <w:rPr>
            <w:noProof/>
            <w:webHidden/>
          </w:rPr>
          <w:tab/>
        </w:r>
        <w:r>
          <w:rPr>
            <w:noProof/>
            <w:webHidden/>
          </w:rPr>
          <w:fldChar w:fldCharType="begin"/>
        </w:r>
        <w:r>
          <w:rPr>
            <w:noProof/>
            <w:webHidden/>
          </w:rPr>
          <w:instrText xml:space="preserve"> PAGEREF _Toc168336872 \h </w:instrText>
        </w:r>
        <w:r>
          <w:rPr>
            <w:noProof/>
            <w:webHidden/>
          </w:rPr>
        </w:r>
        <w:r>
          <w:rPr>
            <w:noProof/>
            <w:webHidden/>
          </w:rPr>
          <w:fldChar w:fldCharType="separate"/>
        </w:r>
        <w:r>
          <w:rPr>
            <w:noProof/>
            <w:webHidden/>
          </w:rPr>
          <w:t>59</w:t>
        </w:r>
        <w:r>
          <w:rPr>
            <w:noProof/>
            <w:webHidden/>
          </w:rPr>
          <w:fldChar w:fldCharType="end"/>
        </w:r>
      </w:hyperlink>
    </w:p>
    <w:p w14:paraId="22A5C3A8"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3" w:history="1">
        <w:r w:rsidRPr="00E9566A">
          <w:rPr>
            <w:rStyle w:val="Hyperlink"/>
            <w:noProof/>
          </w:rPr>
          <w:t>Bảng 2.14 Bảng đặc tả UseCase thống kê</w:t>
        </w:r>
        <w:r>
          <w:rPr>
            <w:noProof/>
            <w:webHidden/>
          </w:rPr>
          <w:tab/>
        </w:r>
        <w:r>
          <w:rPr>
            <w:noProof/>
            <w:webHidden/>
          </w:rPr>
          <w:fldChar w:fldCharType="begin"/>
        </w:r>
        <w:r>
          <w:rPr>
            <w:noProof/>
            <w:webHidden/>
          </w:rPr>
          <w:instrText xml:space="preserve"> PAGEREF _Toc168336873 \h </w:instrText>
        </w:r>
        <w:r>
          <w:rPr>
            <w:noProof/>
            <w:webHidden/>
          </w:rPr>
        </w:r>
        <w:r>
          <w:rPr>
            <w:noProof/>
            <w:webHidden/>
          </w:rPr>
          <w:fldChar w:fldCharType="separate"/>
        </w:r>
        <w:r>
          <w:rPr>
            <w:noProof/>
            <w:webHidden/>
          </w:rPr>
          <w:t>62</w:t>
        </w:r>
        <w:r>
          <w:rPr>
            <w:noProof/>
            <w:webHidden/>
          </w:rPr>
          <w:fldChar w:fldCharType="end"/>
        </w:r>
      </w:hyperlink>
    </w:p>
    <w:p w14:paraId="4C4FB8B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4" w:history="1">
        <w:r w:rsidRPr="00E9566A">
          <w:rPr>
            <w:rStyle w:val="Hyperlink"/>
            <w:noProof/>
          </w:rPr>
          <w:t>Bảng 2.15 Cấu trúc dữ liệu bảng users</w:t>
        </w:r>
        <w:r>
          <w:rPr>
            <w:noProof/>
            <w:webHidden/>
          </w:rPr>
          <w:tab/>
        </w:r>
        <w:r>
          <w:rPr>
            <w:noProof/>
            <w:webHidden/>
          </w:rPr>
          <w:fldChar w:fldCharType="begin"/>
        </w:r>
        <w:r>
          <w:rPr>
            <w:noProof/>
            <w:webHidden/>
          </w:rPr>
          <w:instrText xml:space="preserve"> PAGEREF _Toc168336874 \h </w:instrText>
        </w:r>
        <w:r>
          <w:rPr>
            <w:noProof/>
            <w:webHidden/>
          </w:rPr>
        </w:r>
        <w:r>
          <w:rPr>
            <w:noProof/>
            <w:webHidden/>
          </w:rPr>
          <w:fldChar w:fldCharType="separate"/>
        </w:r>
        <w:r>
          <w:rPr>
            <w:noProof/>
            <w:webHidden/>
          </w:rPr>
          <w:t>65</w:t>
        </w:r>
        <w:r>
          <w:rPr>
            <w:noProof/>
            <w:webHidden/>
          </w:rPr>
          <w:fldChar w:fldCharType="end"/>
        </w:r>
      </w:hyperlink>
    </w:p>
    <w:p w14:paraId="296DC5D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5" w:history="1">
        <w:r w:rsidRPr="00E9566A">
          <w:rPr>
            <w:rStyle w:val="Hyperlink"/>
            <w:noProof/>
          </w:rPr>
          <w:t>Bảng 2.16 Cấu trúc dữ liệu bảng products</w:t>
        </w:r>
        <w:r>
          <w:rPr>
            <w:noProof/>
            <w:webHidden/>
          </w:rPr>
          <w:tab/>
        </w:r>
        <w:r>
          <w:rPr>
            <w:noProof/>
            <w:webHidden/>
          </w:rPr>
          <w:fldChar w:fldCharType="begin"/>
        </w:r>
        <w:r>
          <w:rPr>
            <w:noProof/>
            <w:webHidden/>
          </w:rPr>
          <w:instrText xml:space="preserve"> PAGEREF _Toc168336875 \h </w:instrText>
        </w:r>
        <w:r>
          <w:rPr>
            <w:noProof/>
            <w:webHidden/>
          </w:rPr>
        </w:r>
        <w:r>
          <w:rPr>
            <w:noProof/>
            <w:webHidden/>
          </w:rPr>
          <w:fldChar w:fldCharType="separate"/>
        </w:r>
        <w:r>
          <w:rPr>
            <w:noProof/>
            <w:webHidden/>
          </w:rPr>
          <w:t>66</w:t>
        </w:r>
        <w:r>
          <w:rPr>
            <w:noProof/>
            <w:webHidden/>
          </w:rPr>
          <w:fldChar w:fldCharType="end"/>
        </w:r>
      </w:hyperlink>
    </w:p>
    <w:p w14:paraId="734B3A3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6" w:history="1">
        <w:r w:rsidRPr="00E9566A">
          <w:rPr>
            <w:rStyle w:val="Hyperlink"/>
            <w:noProof/>
          </w:rPr>
          <w:t>Bảng 2.17 Cấu trúc dữ liệu bảng producers</w:t>
        </w:r>
        <w:r>
          <w:rPr>
            <w:noProof/>
            <w:webHidden/>
          </w:rPr>
          <w:tab/>
        </w:r>
        <w:r>
          <w:rPr>
            <w:noProof/>
            <w:webHidden/>
          </w:rPr>
          <w:fldChar w:fldCharType="begin"/>
        </w:r>
        <w:r>
          <w:rPr>
            <w:noProof/>
            <w:webHidden/>
          </w:rPr>
          <w:instrText xml:space="preserve"> PAGEREF _Toc168336876 \h </w:instrText>
        </w:r>
        <w:r>
          <w:rPr>
            <w:noProof/>
            <w:webHidden/>
          </w:rPr>
        </w:r>
        <w:r>
          <w:rPr>
            <w:noProof/>
            <w:webHidden/>
          </w:rPr>
          <w:fldChar w:fldCharType="separate"/>
        </w:r>
        <w:r>
          <w:rPr>
            <w:noProof/>
            <w:webHidden/>
          </w:rPr>
          <w:t>66</w:t>
        </w:r>
        <w:r>
          <w:rPr>
            <w:noProof/>
            <w:webHidden/>
          </w:rPr>
          <w:fldChar w:fldCharType="end"/>
        </w:r>
      </w:hyperlink>
    </w:p>
    <w:p w14:paraId="2804646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7" w:history="1">
        <w:r w:rsidRPr="00E9566A">
          <w:rPr>
            <w:rStyle w:val="Hyperlink"/>
            <w:noProof/>
          </w:rPr>
          <w:t>Bảng 2.18 Cấu trúc dữ liệu bảng product_details</w:t>
        </w:r>
        <w:r>
          <w:rPr>
            <w:noProof/>
            <w:webHidden/>
          </w:rPr>
          <w:tab/>
        </w:r>
        <w:r>
          <w:rPr>
            <w:noProof/>
            <w:webHidden/>
          </w:rPr>
          <w:fldChar w:fldCharType="begin"/>
        </w:r>
        <w:r>
          <w:rPr>
            <w:noProof/>
            <w:webHidden/>
          </w:rPr>
          <w:instrText xml:space="preserve"> PAGEREF _Toc168336877 \h </w:instrText>
        </w:r>
        <w:r>
          <w:rPr>
            <w:noProof/>
            <w:webHidden/>
          </w:rPr>
        </w:r>
        <w:r>
          <w:rPr>
            <w:noProof/>
            <w:webHidden/>
          </w:rPr>
          <w:fldChar w:fldCharType="separate"/>
        </w:r>
        <w:r>
          <w:rPr>
            <w:noProof/>
            <w:webHidden/>
          </w:rPr>
          <w:t>67</w:t>
        </w:r>
        <w:r>
          <w:rPr>
            <w:noProof/>
            <w:webHidden/>
          </w:rPr>
          <w:fldChar w:fldCharType="end"/>
        </w:r>
      </w:hyperlink>
    </w:p>
    <w:p w14:paraId="4B8BE3BC"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8" w:history="1">
        <w:r w:rsidRPr="00E9566A">
          <w:rPr>
            <w:rStyle w:val="Hyperlink"/>
            <w:noProof/>
          </w:rPr>
          <w:t>Bảng 2.19 Cấu trúc dữ liệu bảng porduct_images</w:t>
        </w:r>
        <w:r>
          <w:rPr>
            <w:noProof/>
            <w:webHidden/>
          </w:rPr>
          <w:tab/>
        </w:r>
        <w:r>
          <w:rPr>
            <w:noProof/>
            <w:webHidden/>
          </w:rPr>
          <w:fldChar w:fldCharType="begin"/>
        </w:r>
        <w:r>
          <w:rPr>
            <w:noProof/>
            <w:webHidden/>
          </w:rPr>
          <w:instrText xml:space="preserve"> PAGEREF _Toc168336878 \h </w:instrText>
        </w:r>
        <w:r>
          <w:rPr>
            <w:noProof/>
            <w:webHidden/>
          </w:rPr>
        </w:r>
        <w:r>
          <w:rPr>
            <w:noProof/>
            <w:webHidden/>
          </w:rPr>
          <w:fldChar w:fldCharType="separate"/>
        </w:r>
        <w:r>
          <w:rPr>
            <w:noProof/>
            <w:webHidden/>
          </w:rPr>
          <w:t>67</w:t>
        </w:r>
        <w:r>
          <w:rPr>
            <w:noProof/>
            <w:webHidden/>
          </w:rPr>
          <w:fldChar w:fldCharType="end"/>
        </w:r>
      </w:hyperlink>
    </w:p>
    <w:p w14:paraId="50AC7EDC"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79" w:history="1">
        <w:r w:rsidRPr="00E9566A">
          <w:rPr>
            <w:rStyle w:val="Hyperlink"/>
            <w:noProof/>
          </w:rPr>
          <w:t>Bảng 2.20 Cấu trúc dữ liệu bảng product_votes</w:t>
        </w:r>
        <w:r>
          <w:rPr>
            <w:noProof/>
            <w:webHidden/>
          </w:rPr>
          <w:tab/>
        </w:r>
        <w:r>
          <w:rPr>
            <w:noProof/>
            <w:webHidden/>
          </w:rPr>
          <w:fldChar w:fldCharType="begin"/>
        </w:r>
        <w:r>
          <w:rPr>
            <w:noProof/>
            <w:webHidden/>
          </w:rPr>
          <w:instrText xml:space="preserve"> PAGEREF _Toc168336879 \h </w:instrText>
        </w:r>
        <w:r>
          <w:rPr>
            <w:noProof/>
            <w:webHidden/>
          </w:rPr>
        </w:r>
        <w:r>
          <w:rPr>
            <w:noProof/>
            <w:webHidden/>
          </w:rPr>
          <w:fldChar w:fldCharType="separate"/>
        </w:r>
        <w:r>
          <w:rPr>
            <w:noProof/>
            <w:webHidden/>
          </w:rPr>
          <w:t>68</w:t>
        </w:r>
        <w:r>
          <w:rPr>
            <w:noProof/>
            <w:webHidden/>
          </w:rPr>
          <w:fldChar w:fldCharType="end"/>
        </w:r>
      </w:hyperlink>
    </w:p>
    <w:p w14:paraId="048B966B"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0" w:history="1">
        <w:r w:rsidRPr="00E9566A">
          <w:rPr>
            <w:rStyle w:val="Hyperlink"/>
            <w:noProof/>
          </w:rPr>
          <w:t>Bảng 2.21 Cấu trúc dữ liệu bảng comments</w:t>
        </w:r>
        <w:r>
          <w:rPr>
            <w:noProof/>
            <w:webHidden/>
          </w:rPr>
          <w:tab/>
        </w:r>
        <w:r>
          <w:rPr>
            <w:noProof/>
            <w:webHidden/>
          </w:rPr>
          <w:fldChar w:fldCharType="begin"/>
        </w:r>
        <w:r>
          <w:rPr>
            <w:noProof/>
            <w:webHidden/>
          </w:rPr>
          <w:instrText xml:space="preserve"> PAGEREF _Toc168336880 \h </w:instrText>
        </w:r>
        <w:r>
          <w:rPr>
            <w:noProof/>
            <w:webHidden/>
          </w:rPr>
        </w:r>
        <w:r>
          <w:rPr>
            <w:noProof/>
            <w:webHidden/>
          </w:rPr>
          <w:fldChar w:fldCharType="separate"/>
        </w:r>
        <w:r>
          <w:rPr>
            <w:noProof/>
            <w:webHidden/>
          </w:rPr>
          <w:t>68</w:t>
        </w:r>
        <w:r>
          <w:rPr>
            <w:noProof/>
            <w:webHidden/>
          </w:rPr>
          <w:fldChar w:fldCharType="end"/>
        </w:r>
      </w:hyperlink>
    </w:p>
    <w:p w14:paraId="7A1627D6"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1" w:history="1">
        <w:r w:rsidRPr="00E9566A">
          <w:rPr>
            <w:rStyle w:val="Hyperlink"/>
            <w:noProof/>
          </w:rPr>
          <w:t>Bảng 2.22 Cấu trúc dữ liệu bảng notices</w:t>
        </w:r>
        <w:r>
          <w:rPr>
            <w:noProof/>
            <w:webHidden/>
          </w:rPr>
          <w:tab/>
        </w:r>
        <w:r>
          <w:rPr>
            <w:noProof/>
            <w:webHidden/>
          </w:rPr>
          <w:fldChar w:fldCharType="begin"/>
        </w:r>
        <w:r>
          <w:rPr>
            <w:noProof/>
            <w:webHidden/>
          </w:rPr>
          <w:instrText xml:space="preserve"> PAGEREF _Toc168336881 \h </w:instrText>
        </w:r>
        <w:r>
          <w:rPr>
            <w:noProof/>
            <w:webHidden/>
          </w:rPr>
        </w:r>
        <w:r>
          <w:rPr>
            <w:noProof/>
            <w:webHidden/>
          </w:rPr>
          <w:fldChar w:fldCharType="separate"/>
        </w:r>
        <w:r>
          <w:rPr>
            <w:noProof/>
            <w:webHidden/>
          </w:rPr>
          <w:t>69</w:t>
        </w:r>
        <w:r>
          <w:rPr>
            <w:noProof/>
            <w:webHidden/>
          </w:rPr>
          <w:fldChar w:fldCharType="end"/>
        </w:r>
      </w:hyperlink>
    </w:p>
    <w:p w14:paraId="3F0339F3"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2" w:history="1">
        <w:r w:rsidRPr="00E9566A">
          <w:rPr>
            <w:rStyle w:val="Hyperlink"/>
            <w:noProof/>
          </w:rPr>
          <w:t>Bảng 2.23 Cấu trúc dữ liệu bảng orders</w:t>
        </w:r>
        <w:r>
          <w:rPr>
            <w:noProof/>
            <w:webHidden/>
          </w:rPr>
          <w:tab/>
        </w:r>
        <w:r>
          <w:rPr>
            <w:noProof/>
            <w:webHidden/>
          </w:rPr>
          <w:fldChar w:fldCharType="begin"/>
        </w:r>
        <w:r>
          <w:rPr>
            <w:noProof/>
            <w:webHidden/>
          </w:rPr>
          <w:instrText xml:space="preserve"> PAGEREF _Toc168336882 \h </w:instrText>
        </w:r>
        <w:r>
          <w:rPr>
            <w:noProof/>
            <w:webHidden/>
          </w:rPr>
        </w:r>
        <w:r>
          <w:rPr>
            <w:noProof/>
            <w:webHidden/>
          </w:rPr>
          <w:fldChar w:fldCharType="separate"/>
        </w:r>
        <w:r>
          <w:rPr>
            <w:noProof/>
            <w:webHidden/>
          </w:rPr>
          <w:t>69</w:t>
        </w:r>
        <w:r>
          <w:rPr>
            <w:noProof/>
            <w:webHidden/>
          </w:rPr>
          <w:fldChar w:fldCharType="end"/>
        </w:r>
      </w:hyperlink>
    </w:p>
    <w:p w14:paraId="79D2E6D5"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3" w:history="1">
        <w:r w:rsidRPr="00E9566A">
          <w:rPr>
            <w:rStyle w:val="Hyperlink"/>
            <w:noProof/>
          </w:rPr>
          <w:t>Bảng 2.24 Cấu trúc dữ liệu bảng order_details</w:t>
        </w:r>
        <w:r>
          <w:rPr>
            <w:noProof/>
            <w:webHidden/>
          </w:rPr>
          <w:tab/>
        </w:r>
        <w:r>
          <w:rPr>
            <w:noProof/>
            <w:webHidden/>
          </w:rPr>
          <w:fldChar w:fldCharType="begin"/>
        </w:r>
        <w:r>
          <w:rPr>
            <w:noProof/>
            <w:webHidden/>
          </w:rPr>
          <w:instrText xml:space="preserve"> PAGEREF _Toc168336883 \h </w:instrText>
        </w:r>
        <w:r>
          <w:rPr>
            <w:noProof/>
            <w:webHidden/>
          </w:rPr>
        </w:r>
        <w:r>
          <w:rPr>
            <w:noProof/>
            <w:webHidden/>
          </w:rPr>
          <w:fldChar w:fldCharType="separate"/>
        </w:r>
        <w:r>
          <w:rPr>
            <w:noProof/>
            <w:webHidden/>
          </w:rPr>
          <w:t>70</w:t>
        </w:r>
        <w:r>
          <w:rPr>
            <w:noProof/>
            <w:webHidden/>
          </w:rPr>
          <w:fldChar w:fldCharType="end"/>
        </w:r>
      </w:hyperlink>
    </w:p>
    <w:p w14:paraId="2AEE6521"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4" w:history="1">
        <w:r w:rsidRPr="00E9566A">
          <w:rPr>
            <w:rStyle w:val="Hyperlink"/>
            <w:noProof/>
          </w:rPr>
          <w:t>Bảng 2.25 Cấu trúc dữ liệu bảng payment_methods</w:t>
        </w:r>
        <w:r>
          <w:rPr>
            <w:noProof/>
            <w:webHidden/>
          </w:rPr>
          <w:tab/>
        </w:r>
        <w:r>
          <w:rPr>
            <w:noProof/>
            <w:webHidden/>
          </w:rPr>
          <w:fldChar w:fldCharType="begin"/>
        </w:r>
        <w:r>
          <w:rPr>
            <w:noProof/>
            <w:webHidden/>
          </w:rPr>
          <w:instrText xml:space="preserve"> PAGEREF _Toc168336884 \h </w:instrText>
        </w:r>
        <w:r>
          <w:rPr>
            <w:noProof/>
            <w:webHidden/>
          </w:rPr>
        </w:r>
        <w:r>
          <w:rPr>
            <w:noProof/>
            <w:webHidden/>
          </w:rPr>
          <w:fldChar w:fldCharType="separate"/>
        </w:r>
        <w:r>
          <w:rPr>
            <w:noProof/>
            <w:webHidden/>
          </w:rPr>
          <w:t>71</w:t>
        </w:r>
        <w:r>
          <w:rPr>
            <w:noProof/>
            <w:webHidden/>
          </w:rPr>
          <w:fldChar w:fldCharType="end"/>
        </w:r>
      </w:hyperlink>
    </w:p>
    <w:p w14:paraId="16AA5E42"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5" w:history="1">
        <w:r w:rsidRPr="00E9566A">
          <w:rPr>
            <w:rStyle w:val="Hyperlink"/>
            <w:noProof/>
          </w:rPr>
          <w:t>Bảng 2.26 Cấu trúc dữ liệu bảng posts</w:t>
        </w:r>
        <w:r>
          <w:rPr>
            <w:noProof/>
            <w:webHidden/>
          </w:rPr>
          <w:tab/>
        </w:r>
        <w:r>
          <w:rPr>
            <w:noProof/>
            <w:webHidden/>
          </w:rPr>
          <w:fldChar w:fldCharType="begin"/>
        </w:r>
        <w:r>
          <w:rPr>
            <w:noProof/>
            <w:webHidden/>
          </w:rPr>
          <w:instrText xml:space="preserve"> PAGEREF _Toc168336885 \h </w:instrText>
        </w:r>
        <w:r>
          <w:rPr>
            <w:noProof/>
            <w:webHidden/>
          </w:rPr>
        </w:r>
        <w:r>
          <w:rPr>
            <w:noProof/>
            <w:webHidden/>
          </w:rPr>
          <w:fldChar w:fldCharType="separate"/>
        </w:r>
        <w:r>
          <w:rPr>
            <w:noProof/>
            <w:webHidden/>
          </w:rPr>
          <w:t>71</w:t>
        </w:r>
        <w:r>
          <w:rPr>
            <w:noProof/>
            <w:webHidden/>
          </w:rPr>
          <w:fldChar w:fldCharType="end"/>
        </w:r>
      </w:hyperlink>
    </w:p>
    <w:p w14:paraId="20EED774" w14:textId="77777777" w:rsidR="00045D98" w:rsidRDefault="00045D98">
      <w:pPr>
        <w:pStyle w:val="TableofFigures"/>
        <w:tabs>
          <w:tab w:val="right" w:leader="dot" w:pos="8778"/>
        </w:tabs>
        <w:rPr>
          <w:rFonts w:asciiTheme="minorHAnsi" w:eastAsiaTheme="minorEastAsia" w:hAnsiTheme="minorHAnsi" w:cstheme="minorBidi"/>
          <w:noProof/>
          <w:color w:val="auto"/>
          <w:sz w:val="22"/>
          <w:szCs w:val="22"/>
          <w:lang w:val="vi-VN" w:eastAsia="vi-VN"/>
        </w:rPr>
      </w:pPr>
      <w:hyperlink w:anchor="_Toc168336886" w:history="1">
        <w:r w:rsidRPr="00E9566A">
          <w:rPr>
            <w:rStyle w:val="Hyperlink"/>
            <w:noProof/>
          </w:rPr>
          <w:t>Bảng 2.27 Cấu trúc dữ liệu bảng advertises</w:t>
        </w:r>
        <w:r>
          <w:rPr>
            <w:noProof/>
            <w:webHidden/>
          </w:rPr>
          <w:tab/>
        </w:r>
        <w:r>
          <w:rPr>
            <w:noProof/>
            <w:webHidden/>
          </w:rPr>
          <w:fldChar w:fldCharType="begin"/>
        </w:r>
        <w:r>
          <w:rPr>
            <w:noProof/>
            <w:webHidden/>
          </w:rPr>
          <w:instrText xml:space="preserve"> PAGEREF _Toc168336886 \h </w:instrText>
        </w:r>
        <w:r>
          <w:rPr>
            <w:noProof/>
            <w:webHidden/>
          </w:rPr>
        </w:r>
        <w:r>
          <w:rPr>
            <w:noProof/>
            <w:webHidden/>
          </w:rPr>
          <w:fldChar w:fldCharType="separate"/>
        </w:r>
        <w:r>
          <w:rPr>
            <w:noProof/>
            <w:webHidden/>
          </w:rPr>
          <w:t>71</w:t>
        </w:r>
        <w:r>
          <w:rPr>
            <w:noProof/>
            <w:webHidden/>
          </w:rPr>
          <w:fldChar w:fldCharType="end"/>
        </w:r>
      </w:hyperlink>
    </w:p>
    <w:p w14:paraId="05CC4FF1" w14:textId="77777777" w:rsidR="008C6E49" w:rsidRDefault="004060A4">
      <w:pPr>
        <w:spacing w:after="160" w:line="259" w:lineRule="auto"/>
        <w:jc w:val="left"/>
      </w:pPr>
      <w:r>
        <w:fldChar w:fldCharType="end"/>
      </w:r>
    </w:p>
    <w:p w14:paraId="0A237904" w14:textId="77777777" w:rsidR="008C6E49" w:rsidRDefault="004060A4">
      <w:pPr>
        <w:spacing w:after="160" w:line="259" w:lineRule="auto"/>
        <w:jc w:val="left"/>
        <w:sectPr w:rsidR="008C6E49" w:rsidSect="000C6745">
          <w:pgSz w:w="11907" w:h="16840"/>
          <w:pgMar w:top="1701" w:right="1134" w:bottom="1701" w:left="1985" w:header="720" w:footer="386" w:gutter="0"/>
          <w:pgNumType w:fmt="lowerRoman" w:start="1"/>
          <w:cols w:space="720"/>
          <w:titlePg/>
          <w:docGrid w:linePitch="360"/>
        </w:sectPr>
      </w:pPr>
      <w:r>
        <w:br w:type="page"/>
      </w:r>
    </w:p>
    <w:p w14:paraId="0DE6453B" w14:textId="77777777" w:rsidR="00943546" w:rsidRPr="00572BD6" w:rsidRDefault="00943546" w:rsidP="00572BD6">
      <w:pPr>
        <w:pStyle w:val="Heading1"/>
        <w:numPr>
          <w:ilvl w:val="0"/>
          <w:numId w:val="0"/>
        </w:numPr>
        <w:rPr>
          <w:lang w:val="vi-VN"/>
        </w:rPr>
      </w:pPr>
      <w:bookmarkStart w:id="3" w:name="_Toc168337026"/>
      <w:r w:rsidRPr="00572BD6">
        <w:rPr>
          <w:lang w:val="vi-VN"/>
        </w:rPr>
        <w:lastRenderedPageBreak/>
        <w:t>NHẬN XÉT CỦA GIẢNG VIÊN HƯỚNG DẪN</w:t>
      </w:r>
      <w:bookmarkEnd w:id="3"/>
      <w:r w:rsidRPr="00572BD6">
        <w:rPr>
          <w:lang w:val="vi-VN"/>
        </w:rPr>
        <w:t xml:space="preserve"> </w:t>
      </w:r>
    </w:p>
    <w:p w14:paraId="55FA9371" w14:textId="77777777" w:rsidR="00943546" w:rsidRPr="00943546" w:rsidRDefault="00943546" w:rsidP="00943546">
      <w:pPr>
        <w:tabs>
          <w:tab w:val="left" w:leader="dot" w:pos="8505"/>
        </w:tabs>
        <w:jc w:val="left"/>
        <w:rPr>
          <w:lang w:val="vi-VN"/>
        </w:rPr>
      </w:pPr>
      <w:r w:rsidRPr="00943546">
        <w:rPr>
          <w:lang w:val="vi-VN"/>
        </w:rPr>
        <w:tab/>
      </w:r>
    </w:p>
    <w:p w14:paraId="08F739EF" w14:textId="77777777" w:rsidR="00943546" w:rsidRPr="00943546" w:rsidRDefault="00943546" w:rsidP="00943546">
      <w:pPr>
        <w:tabs>
          <w:tab w:val="left" w:leader="dot" w:pos="8505"/>
        </w:tabs>
        <w:jc w:val="left"/>
        <w:rPr>
          <w:lang w:val="vi-VN"/>
        </w:rPr>
      </w:pPr>
      <w:r w:rsidRPr="00943546">
        <w:rPr>
          <w:lang w:val="vi-VN"/>
        </w:rPr>
        <w:tab/>
      </w:r>
    </w:p>
    <w:p w14:paraId="0F763E2C" w14:textId="77777777" w:rsidR="00943546" w:rsidRPr="00943546" w:rsidRDefault="00943546" w:rsidP="00943546">
      <w:pPr>
        <w:tabs>
          <w:tab w:val="left" w:leader="dot" w:pos="8505"/>
        </w:tabs>
        <w:jc w:val="left"/>
        <w:rPr>
          <w:lang w:val="vi-VN"/>
        </w:rPr>
      </w:pPr>
      <w:r w:rsidRPr="00943546">
        <w:rPr>
          <w:lang w:val="vi-VN"/>
        </w:rPr>
        <w:tab/>
      </w:r>
    </w:p>
    <w:p w14:paraId="463BE83D" w14:textId="77777777" w:rsidR="00943546" w:rsidRPr="00943546" w:rsidRDefault="00943546" w:rsidP="00943546">
      <w:pPr>
        <w:tabs>
          <w:tab w:val="left" w:leader="dot" w:pos="8505"/>
        </w:tabs>
        <w:jc w:val="left"/>
        <w:rPr>
          <w:lang w:val="vi-VN"/>
        </w:rPr>
      </w:pPr>
      <w:r w:rsidRPr="00943546">
        <w:rPr>
          <w:lang w:val="vi-VN"/>
        </w:rPr>
        <w:tab/>
      </w:r>
    </w:p>
    <w:p w14:paraId="0349463A" w14:textId="77777777" w:rsidR="00943546" w:rsidRPr="00943546" w:rsidRDefault="00943546" w:rsidP="00943546">
      <w:pPr>
        <w:tabs>
          <w:tab w:val="left" w:leader="dot" w:pos="8505"/>
        </w:tabs>
        <w:jc w:val="left"/>
        <w:rPr>
          <w:lang w:val="vi-VN"/>
        </w:rPr>
      </w:pPr>
      <w:r w:rsidRPr="00943546">
        <w:rPr>
          <w:lang w:val="vi-VN"/>
        </w:rPr>
        <w:tab/>
      </w:r>
    </w:p>
    <w:p w14:paraId="2D17DF49" w14:textId="77777777" w:rsidR="00943546" w:rsidRPr="00943546" w:rsidRDefault="00943546" w:rsidP="00943546">
      <w:pPr>
        <w:tabs>
          <w:tab w:val="left" w:leader="dot" w:pos="8505"/>
        </w:tabs>
        <w:jc w:val="left"/>
        <w:rPr>
          <w:lang w:val="vi-VN"/>
        </w:rPr>
      </w:pPr>
      <w:r w:rsidRPr="00943546">
        <w:rPr>
          <w:lang w:val="vi-VN"/>
        </w:rPr>
        <w:tab/>
      </w:r>
    </w:p>
    <w:p w14:paraId="07DDC08D" w14:textId="77777777" w:rsidR="00943546" w:rsidRPr="00943546" w:rsidRDefault="00943546" w:rsidP="00943546">
      <w:pPr>
        <w:tabs>
          <w:tab w:val="left" w:leader="dot" w:pos="8505"/>
        </w:tabs>
        <w:jc w:val="left"/>
        <w:rPr>
          <w:lang w:val="vi-VN"/>
        </w:rPr>
      </w:pPr>
      <w:r w:rsidRPr="00943546">
        <w:rPr>
          <w:lang w:val="vi-VN"/>
        </w:rPr>
        <w:tab/>
      </w:r>
    </w:p>
    <w:p w14:paraId="6130A136" w14:textId="77777777" w:rsidR="00943546" w:rsidRPr="00943546" w:rsidRDefault="00943546" w:rsidP="00943546">
      <w:pPr>
        <w:tabs>
          <w:tab w:val="left" w:leader="dot" w:pos="8505"/>
        </w:tabs>
        <w:jc w:val="left"/>
        <w:rPr>
          <w:lang w:val="vi-VN"/>
        </w:rPr>
      </w:pPr>
      <w:r w:rsidRPr="00943546">
        <w:rPr>
          <w:lang w:val="vi-VN"/>
        </w:rPr>
        <w:tab/>
      </w:r>
    </w:p>
    <w:p w14:paraId="21A5731B" w14:textId="77777777" w:rsidR="00943546" w:rsidRPr="00943546" w:rsidRDefault="00943546" w:rsidP="00943546">
      <w:pPr>
        <w:tabs>
          <w:tab w:val="left" w:leader="dot" w:pos="8505"/>
        </w:tabs>
        <w:jc w:val="left"/>
        <w:rPr>
          <w:lang w:val="vi-VN"/>
        </w:rPr>
      </w:pPr>
      <w:r w:rsidRPr="00943546">
        <w:rPr>
          <w:lang w:val="vi-VN"/>
        </w:rPr>
        <w:tab/>
      </w:r>
    </w:p>
    <w:p w14:paraId="633D8828" w14:textId="77777777" w:rsidR="00943546" w:rsidRPr="00943546" w:rsidRDefault="00943546" w:rsidP="00943546">
      <w:pPr>
        <w:tabs>
          <w:tab w:val="left" w:leader="dot" w:pos="8505"/>
        </w:tabs>
        <w:jc w:val="left"/>
        <w:rPr>
          <w:lang w:val="vi-VN"/>
        </w:rPr>
      </w:pPr>
      <w:r w:rsidRPr="00943546">
        <w:rPr>
          <w:lang w:val="vi-VN"/>
        </w:rPr>
        <w:tab/>
      </w:r>
    </w:p>
    <w:p w14:paraId="4A9D4CF5" w14:textId="77777777" w:rsidR="00943546" w:rsidRPr="00943546" w:rsidRDefault="00943546" w:rsidP="00943546">
      <w:pPr>
        <w:tabs>
          <w:tab w:val="left" w:leader="dot" w:pos="8505"/>
        </w:tabs>
        <w:jc w:val="left"/>
        <w:rPr>
          <w:lang w:val="vi-VN"/>
        </w:rPr>
      </w:pPr>
      <w:r w:rsidRPr="00943546">
        <w:rPr>
          <w:lang w:val="vi-VN"/>
        </w:rPr>
        <w:tab/>
      </w:r>
    </w:p>
    <w:p w14:paraId="0F9E3876" w14:textId="77777777" w:rsidR="00943546" w:rsidRPr="00943546" w:rsidRDefault="00943546" w:rsidP="00943546">
      <w:pPr>
        <w:tabs>
          <w:tab w:val="left" w:leader="dot" w:pos="8505"/>
        </w:tabs>
        <w:jc w:val="left"/>
        <w:rPr>
          <w:lang w:val="vi-VN"/>
        </w:rPr>
      </w:pPr>
      <w:r w:rsidRPr="00943546">
        <w:rPr>
          <w:lang w:val="vi-VN"/>
        </w:rPr>
        <w:tab/>
      </w:r>
    </w:p>
    <w:p w14:paraId="43E8B818" w14:textId="77777777" w:rsidR="00943546" w:rsidRPr="00943546" w:rsidRDefault="00943546" w:rsidP="00943546">
      <w:pPr>
        <w:tabs>
          <w:tab w:val="left" w:leader="dot" w:pos="8505"/>
        </w:tabs>
        <w:jc w:val="left"/>
        <w:rPr>
          <w:lang w:val="vi-VN"/>
        </w:rPr>
      </w:pPr>
      <w:r w:rsidRPr="00943546">
        <w:rPr>
          <w:lang w:val="vi-VN"/>
        </w:rPr>
        <w:tab/>
      </w:r>
    </w:p>
    <w:p w14:paraId="51EB5785" w14:textId="77777777" w:rsidR="00943546" w:rsidRPr="00943546" w:rsidRDefault="00943546" w:rsidP="00943546">
      <w:pPr>
        <w:tabs>
          <w:tab w:val="left" w:leader="dot" w:pos="8505"/>
        </w:tabs>
        <w:jc w:val="left"/>
        <w:rPr>
          <w:lang w:val="vi-VN"/>
        </w:rPr>
      </w:pPr>
      <w:r w:rsidRPr="00943546">
        <w:rPr>
          <w:lang w:val="vi-VN"/>
        </w:rPr>
        <w:tab/>
      </w:r>
    </w:p>
    <w:p w14:paraId="4C896B3F" w14:textId="77777777" w:rsidR="00943546" w:rsidRPr="00943546" w:rsidRDefault="00943546" w:rsidP="00943546">
      <w:pPr>
        <w:tabs>
          <w:tab w:val="left" w:leader="dot" w:pos="8505"/>
        </w:tabs>
        <w:jc w:val="left"/>
        <w:rPr>
          <w:lang w:val="vi-VN"/>
        </w:rPr>
      </w:pPr>
      <w:r w:rsidRPr="00943546">
        <w:rPr>
          <w:lang w:val="vi-VN"/>
        </w:rPr>
        <w:tab/>
      </w:r>
    </w:p>
    <w:p w14:paraId="4EE4393C" w14:textId="77777777" w:rsidR="00943546" w:rsidRPr="00943546" w:rsidRDefault="00943546" w:rsidP="00943546">
      <w:pPr>
        <w:tabs>
          <w:tab w:val="left" w:leader="dot" w:pos="8505"/>
        </w:tabs>
        <w:ind w:firstLine="4253"/>
        <w:rPr>
          <w:lang w:val="vi-VN"/>
        </w:rPr>
      </w:pPr>
      <w:r w:rsidRPr="00943546">
        <w:rPr>
          <w:lang w:val="vi-VN"/>
        </w:rPr>
        <w:t xml:space="preserve">Cần Thơ,  ngày    </w:t>
      </w:r>
      <w:r w:rsidR="0020129C">
        <w:rPr>
          <w:lang w:val="vi-VN"/>
        </w:rPr>
        <w:t xml:space="preserve"> </w:t>
      </w:r>
      <w:r w:rsidRPr="00943546">
        <w:rPr>
          <w:lang w:val="vi-VN"/>
        </w:rPr>
        <w:t>tháng    năm 2024</w:t>
      </w:r>
    </w:p>
    <w:p w14:paraId="24749B79" w14:textId="77777777" w:rsidR="00943546" w:rsidRDefault="00943546" w:rsidP="00943546">
      <w:pPr>
        <w:tabs>
          <w:tab w:val="left" w:leader="dot" w:pos="8505"/>
        </w:tabs>
        <w:ind w:firstLine="4536"/>
        <w:jc w:val="left"/>
        <w:rPr>
          <w:b/>
          <w:lang w:val="vi-VN"/>
        </w:rPr>
      </w:pPr>
      <w:r>
        <w:rPr>
          <w:b/>
          <w:lang w:val="vi-VN"/>
        </w:rPr>
        <w:t>GIẢNG VIÊN HƯỚNG DẪN</w:t>
      </w:r>
    </w:p>
    <w:p w14:paraId="287D4148" w14:textId="77777777" w:rsidR="00943546" w:rsidRDefault="00943546" w:rsidP="00943546">
      <w:pPr>
        <w:tabs>
          <w:tab w:val="left" w:leader="dot" w:pos="8505"/>
        </w:tabs>
        <w:spacing w:before="2160"/>
        <w:ind w:firstLine="5103"/>
        <w:jc w:val="left"/>
        <w:rPr>
          <w:b/>
          <w:lang w:val="vi-VN"/>
        </w:rPr>
      </w:pPr>
      <w:r>
        <w:rPr>
          <w:b/>
          <w:lang w:val="vi-VN"/>
        </w:rPr>
        <w:t>TRẦM VŨ KIỆT</w:t>
      </w:r>
      <w:r>
        <w:rPr>
          <w:b/>
          <w:lang w:val="vi-VN"/>
        </w:rPr>
        <w:br w:type="page"/>
      </w:r>
    </w:p>
    <w:p w14:paraId="683E3634" w14:textId="77777777" w:rsidR="00943546" w:rsidRDefault="00943546" w:rsidP="005C68A9">
      <w:pPr>
        <w:jc w:val="center"/>
        <w:rPr>
          <w:b/>
          <w:lang w:val="vi-VN"/>
        </w:rPr>
        <w:sectPr w:rsidR="00943546" w:rsidSect="00F97A47">
          <w:pgSz w:w="11907" w:h="16840"/>
          <w:pgMar w:top="1701" w:right="1134" w:bottom="1701" w:left="1985" w:header="720" w:footer="386" w:gutter="0"/>
          <w:pgNumType w:fmt="lowerRoman" w:start="7"/>
          <w:cols w:space="720"/>
          <w:docGrid w:linePitch="360"/>
        </w:sectPr>
      </w:pPr>
    </w:p>
    <w:p w14:paraId="35B25AEF" w14:textId="77777777" w:rsidR="005C68A9" w:rsidRDefault="00572BD6" w:rsidP="00572BD6">
      <w:pPr>
        <w:pStyle w:val="Heading1"/>
        <w:numPr>
          <w:ilvl w:val="0"/>
          <w:numId w:val="0"/>
        </w:numPr>
        <w:rPr>
          <w:lang w:val="vi-VN"/>
        </w:rPr>
      </w:pPr>
      <w:bookmarkStart w:id="4" w:name="_Toc168337027"/>
      <w:r>
        <w:rPr>
          <w:lang w:val="vi-VN"/>
        </w:rPr>
        <w:lastRenderedPageBreak/>
        <w:t>LỜI</w:t>
      </w:r>
      <w:r w:rsidR="005C68A9" w:rsidRPr="00572BD6">
        <w:rPr>
          <w:lang w:val="vi-VN"/>
        </w:rPr>
        <w:t xml:space="preserve"> CAM ĐOAN</w:t>
      </w:r>
      <w:bookmarkEnd w:id="4"/>
    </w:p>
    <w:p w14:paraId="165747D6" w14:textId="77777777" w:rsidR="00145030" w:rsidRDefault="00145030" w:rsidP="00145030">
      <w:pPr>
        <w:rPr>
          <w:lang w:val="vi-VN"/>
        </w:rPr>
      </w:pPr>
    </w:p>
    <w:p w14:paraId="2D6B9B62" w14:textId="3478CA1A" w:rsidR="00145030" w:rsidRPr="00145030" w:rsidRDefault="00145030" w:rsidP="005E29E1">
      <w:pPr>
        <w:spacing w:before="120" w:after="120" w:line="288" w:lineRule="auto"/>
        <w:ind w:firstLine="680"/>
        <w:rPr>
          <w:lang w:val="vi-VN"/>
        </w:rPr>
      </w:pPr>
      <w:r w:rsidRPr="00145030">
        <w:rPr>
          <w:lang w:val="vi-VN"/>
        </w:rPr>
        <w:t>Tôi cam đoan rằng đây là đồ</w:t>
      </w:r>
      <w:r w:rsidR="00092D4E">
        <w:rPr>
          <w:lang w:val="vi-VN"/>
        </w:rPr>
        <w:t xml:space="preserve"> án 4</w:t>
      </w:r>
      <w:r w:rsidRPr="00145030">
        <w:rPr>
          <w:lang w:val="vi-VN"/>
        </w:rPr>
        <w:t xml:space="preserve"> với đề tài "</w:t>
      </w:r>
      <w:r w:rsidRPr="00145030">
        <w:rPr>
          <w:sz w:val="28"/>
          <w:szCs w:val="28"/>
          <w:lang w:val="vi-VN"/>
        </w:rPr>
        <w:t xml:space="preserve"> </w:t>
      </w:r>
      <w:r w:rsidR="00092D4E" w:rsidRPr="00092D4E">
        <w:rPr>
          <w:b/>
          <w:shd w:val="clear" w:color="auto" w:fill="FFFFFF"/>
          <w:lang w:val="vi-VN"/>
        </w:rPr>
        <w:t xml:space="preserve">Xây dựng </w:t>
      </w:r>
      <w:r w:rsidR="002164DD">
        <w:rPr>
          <w:b/>
          <w:shd w:val="clear" w:color="auto" w:fill="FFFFFF"/>
        </w:rPr>
        <w:t>website tuyển dụng ASP.net</w:t>
      </w:r>
      <w:r w:rsidR="00EA5130">
        <w:rPr>
          <w:b/>
          <w:shd w:val="clear" w:color="auto" w:fill="FFFFFF"/>
          <w:lang w:val="vi-VN"/>
        </w:rPr>
        <w:t xml:space="preserve"> </w:t>
      </w:r>
      <w:r w:rsidRPr="00EA5130">
        <w:rPr>
          <w:i/>
          <w:lang w:val="vi-VN"/>
        </w:rPr>
        <w:t>"</w:t>
      </w:r>
      <w:r w:rsidRPr="00145030">
        <w:rPr>
          <w:lang w:val="vi-VN"/>
        </w:rPr>
        <w:t xml:space="preserve"> là công trình nghiên cứu </w:t>
      </w:r>
      <w:ins w:id="5" w:author="X Bi" w:date="2024-06-03T20:08:00Z">
        <w:r w:rsidR="002B35F0">
          <w:rPr>
            <w:lang w:val="vi-VN"/>
          </w:rPr>
          <w:t>của</w:t>
        </w:r>
      </w:ins>
      <w:r w:rsidR="002B35F0">
        <w:rPr>
          <w:lang w:val="vi-VN"/>
        </w:rPr>
        <w:t xml:space="preserve"> </w:t>
      </w:r>
      <w:r w:rsidR="0042706A">
        <w:rPr>
          <w:lang w:val="vi-VN"/>
        </w:rPr>
        <w:t xml:space="preserve">tôi </w:t>
      </w:r>
      <w:r w:rsidR="005E29E1">
        <w:rPr>
          <w:lang w:val="vi-VN"/>
        </w:rPr>
        <w:t>–</w:t>
      </w:r>
      <w:r w:rsidR="0042706A">
        <w:rPr>
          <w:lang w:val="vi-VN"/>
        </w:rPr>
        <w:t xml:space="preserve"> </w:t>
      </w:r>
      <w:r w:rsidRPr="00145030">
        <w:rPr>
          <w:lang w:val="vi-VN"/>
        </w:rPr>
        <w:t>Trầm Quốc Ninh được hướng dẫn bởi ThS. Trầm Vũ Kiệt. Các nguồn tài liệu tham khảo đã được trích dẫn và liệt kê một cách chính xác trong phần tài liệu tham khảo. Tất cả các con số và kết quả được trình bày trong đồ án đều tuân thủ nguyên tắc trung thực.</w:t>
      </w:r>
    </w:p>
    <w:p w14:paraId="1434D2C0" w14:textId="77777777" w:rsidR="00145030" w:rsidRPr="00145030" w:rsidRDefault="00145030" w:rsidP="00145030">
      <w:pPr>
        <w:tabs>
          <w:tab w:val="left" w:pos="4962"/>
        </w:tabs>
        <w:spacing w:before="120" w:after="120" w:line="288" w:lineRule="auto"/>
        <w:rPr>
          <w:lang w:val="vi-VN"/>
        </w:rPr>
      </w:pPr>
      <w:r w:rsidRPr="00145030">
        <w:rPr>
          <w:lang w:val="vi-VN"/>
        </w:rPr>
        <w:tab/>
        <w:t>Cần</w:t>
      </w:r>
      <w:r w:rsidR="00532061">
        <w:rPr>
          <w:lang w:val="vi-VN"/>
        </w:rPr>
        <w:t xml:space="preserve"> Thơ,  ngày    tháng    năm 2024</w:t>
      </w:r>
    </w:p>
    <w:p w14:paraId="4985C28D" w14:textId="77777777" w:rsidR="00145030" w:rsidRPr="00073382" w:rsidRDefault="00145030" w:rsidP="00145030">
      <w:pPr>
        <w:tabs>
          <w:tab w:val="left" w:pos="5954"/>
        </w:tabs>
        <w:spacing w:before="120" w:after="120" w:line="288" w:lineRule="auto"/>
        <w:rPr>
          <w:b/>
          <w:lang w:val="vi-VN"/>
        </w:rPr>
      </w:pPr>
      <w:r w:rsidRPr="00145030">
        <w:rPr>
          <w:lang w:val="vi-VN"/>
        </w:rPr>
        <w:tab/>
      </w:r>
      <w:r w:rsidRPr="00073382">
        <w:rPr>
          <w:b/>
          <w:lang w:val="vi-VN"/>
        </w:rPr>
        <w:t>Sinh viên thực hiện</w:t>
      </w:r>
    </w:p>
    <w:p w14:paraId="2B857AE8" w14:textId="77777777" w:rsidR="00145030" w:rsidRPr="00073382" w:rsidRDefault="00145030" w:rsidP="00145030">
      <w:pPr>
        <w:tabs>
          <w:tab w:val="left" w:pos="5954"/>
        </w:tabs>
        <w:spacing w:before="120" w:after="120" w:line="288" w:lineRule="auto"/>
        <w:rPr>
          <w:b/>
          <w:lang w:val="vi-VN"/>
        </w:rPr>
      </w:pPr>
      <w:r w:rsidRPr="00145030">
        <w:rPr>
          <w:b/>
          <w:noProof/>
          <w:lang w:val="vi-VN" w:eastAsia="vi-VN"/>
        </w:rPr>
        <mc:AlternateContent>
          <mc:Choice Requires="wps">
            <w:drawing>
              <wp:anchor distT="0" distB="0" distL="114300" distR="114300" simplePos="0" relativeHeight="251832320" behindDoc="0" locked="0" layoutInCell="1" allowOverlap="1" wp14:anchorId="43971C96" wp14:editId="17307EC3">
                <wp:simplePos x="0" y="0"/>
                <wp:positionH relativeFrom="column">
                  <wp:posOffset>3257550</wp:posOffset>
                </wp:positionH>
                <wp:positionV relativeFrom="paragraph">
                  <wp:posOffset>793750</wp:posOffset>
                </wp:positionV>
                <wp:extent cx="2316480" cy="341376"/>
                <wp:effectExtent l="0" t="0" r="7620" b="1905"/>
                <wp:wrapNone/>
                <wp:docPr id="46" name="Text Box 46"/>
                <wp:cNvGraphicFramePr/>
                <a:graphic xmlns:a="http://schemas.openxmlformats.org/drawingml/2006/main">
                  <a:graphicData uri="http://schemas.microsoft.com/office/word/2010/wordprocessingShape">
                    <wps:wsp>
                      <wps:cNvSpPr txBox="1"/>
                      <wps:spPr>
                        <a:xfrm>
                          <a:off x="0" y="0"/>
                          <a:ext cx="2316480" cy="341376"/>
                        </a:xfrm>
                        <a:prstGeom prst="rect">
                          <a:avLst/>
                        </a:prstGeom>
                        <a:solidFill>
                          <a:schemeClr val="lt1"/>
                        </a:solidFill>
                        <a:ln w="6350">
                          <a:noFill/>
                        </a:ln>
                      </wps:spPr>
                      <wps:txbx>
                        <w:txbxContent>
                          <w:p w14:paraId="07DD5BAE" w14:textId="77777777" w:rsidR="00A41A98" w:rsidRPr="00145030" w:rsidRDefault="00A41A98" w:rsidP="00145030">
                            <w:pPr>
                              <w:jc w:val="center"/>
                              <w:rPr>
                                <w:b/>
                              </w:rPr>
                            </w:pPr>
                            <w:r w:rsidRPr="00145030">
                              <w:rPr>
                                <w:b/>
                              </w:rPr>
                              <w:t>Trầm Quốc Ninh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971C96" id="Text Box 46" o:spid="_x0000_s1029" type="#_x0000_t202" style="position:absolute;left:0;text-align:left;margin-left:256.5pt;margin-top:62.5pt;width:182.4pt;height:26.9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" fillcolor="white [3201]" stroked="f" strokeweight=".5pt">
                <v:textbox>
                  <w:txbxContent>
                    <w:p w14:paraId="07DD5BAE" w14:textId="77777777" w:rsidR="00A41A98" w:rsidRPr="00145030" w:rsidRDefault="00A41A98" w:rsidP="00145030">
                      <w:pPr>
                        <w:jc w:val="center"/>
                        <w:rPr>
                          <w:b/>
                        </w:rPr>
                      </w:pPr>
                      <w:r w:rsidRPr="00145030">
                        <w:rPr>
                          <w:b/>
                        </w:rPr>
                        <w:t>Trầm Quốc Ninh</w:t>
                      </w:r>
                    </w:p>
                  </w:txbxContent>
                </v:textbox>
              </v:shape>
            </w:pict>
          </mc:Fallback>
        </mc:AlternateContent>
      </w:r>
    </w:p>
    <w:p w14:paraId="3AC8EE66" w14:textId="77777777" w:rsidR="00145030" w:rsidRPr="00145030" w:rsidRDefault="00145030" w:rsidP="00145030">
      <w:pPr>
        <w:rPr>
          <w:lang w:val="vi-VN"/>
        </w:rPr>
        <w:sectPr w:rsidR="00145030" w:rsidRPr="00145030" w:rsidSect="00943546">
          <w:type w:val="continuous"/>
          <w:pgSz w:w="11907" w:h="16840"/>
          <w:pgMar w:top="1701" w:right="1134" w:bottom="1701" w:left="1985" w:header="720" w:footer="386" w:gutter="0"/>
          <w:pgNumType w:fmt="lowerRoman" w:start="7"/>
          <w:cols w:space="720"/>
          <w:docGrid w:linePitch="360"/>
        </w:sectPr>
      </w:pPr>
    </w:p>
    <w:p w14:paraId="496E89E8" w14:textId="77777777" w:rsidR="005C68A9" w:rsidRDefault="005C68A9" w:rsidP="005C68A9">
      <w:pPr>
        <w:pStyle w:val="Heading1"/>
        <w:numPr>
          <w:ilvl w:val="0"/>
          <w:numId w:val="0"/>
        </w:numPr>
        <w:rPr>
          <w:lang w:val="vi-VN"/>
        </w:rPr>
      </w:pPr>
      <w:bookmarkStart w:id="6" w:name="_Toc168337028"/>
      <w:r>
        <w:rPr>
          <w:lang w:val="vi-VN"/>
        </w:rPr>
        <w:lastRenderedPageBreak/>
        <w:t>LỜI CẢM ƠN</w:t>
      </w:r>
      <w:bookmarkEnd w:id="6"/>
    </w:p>
    <w:p w14:paraId="30AD74BB" w14:textId="77777777" w:rsidR="00A41A98" w:rsidRDefault="00A41A98" w:rsidP="00A41A98">
      <w:pPr>
        <w:rPr>
          <w:lang w:val="vi-VN"/>
        </w:rPr>
      </w:pPr>
    </w:p>
    <w:p w14:paraId="0963EF8C" w14:textId="77777777" w:rsidR="00A41A98" w:rsidRPr="008936F1" w:rsidRDefault="00A41A98" w:rsidP="00A41A98">
      <w:pPr>
        <w:pStyle w:val="NoSpacing"/>
        <w:jc w:val="both"/>
      </w:pPr>
      <w:r w:rsidRPr="008936F1">
        <w:t>Chúng em xin gửi lời cảm ơn chân thành đến Trường Đại học Kỹ Thuật - Công Nghệ Cần Thơ đã tạo điều kiện cho chúng em hoàn thành Đồ Án một cách tốt đẹp. Đặc biệt, em xin bày tỏ lòng biết ơn sâu sắc đến Thầy ThS. Trầm Vũ Kiệt - giảng viên bộ môn, đã dạy dỗ và truyền đạt những kiến thức quý báu cho em suốt thời gian học tập vừa qua. Những kiến thức này sẽ luôn được em coi trọng và trở thành hành trang vững chắc để em có thể tiế</w:t>
      </w:r>
      <w:r>
        <w:t>n xa hơn trong tương lai.</w:t>
      </w:r>
    </w:p>
    <w:p w14:paraId="59E97785" w14:textId="77777777" w:rsidR="00A41A98" w:rsidRPr="008936F1" w:rsidRDefault="00A41A98" w:rsidP="00A41A98">
      <w:pPr>
        <w:pStyle w:val="NoSpacing"/>
        <w:jc w:val="both"/>
      </w:pPr>
      <w:r>
        <w:t xml:space="preserve">Dù </w:t>
      </w:r>
      <w:r w:rsidRPr="008936F1">
        <w:t>em đã cố gắng hết sức, nhưng vì kiến thức còn hạn chế và khả năng tiếp thu thực tế còn nhiều bỡ ngỡ, Đồ Án không tránh khỏi những thiếu sót và sai sót. Vì vậ</w:t>
      </w:r>
      <w:r>
        <w:t xml:space="preserve">y, </w:t>
      </w:r>
      <w:r w:rsidRPr="008936F1">
        <w:t>em kính mong thầy xem xét và góp ý để bài làm của em được hoàn thiệ</w:t>
      </w:r>
      <w:r>
        <w:t>n hơn.</w:t>
      </w:r>
    </w:p>
    <w:p w14:paraId="6C9B02DA" w14:textId="77777777" w:rsidR="00A41A98" w:rsidRPr="008936F1" w:rsidRDefault="00A41A98" w:rsidP="00A41A98">
      <w:pPr>
        <w:pStyle w:val="NoSpacing"/>
        <w:jc w:val="right"/>
        <w:sectPr w:rsidR="00A41A98" w:rsidRPr="008936F1" w:rsidSect="00A41A98">
          <w:pgSz w:w="11906" w:h="16838"/>
          <w:pgMar w:top="1701" w:right="1134" w:bottom="1701" w:left="1985" w:header="720" w:footer="720" w:gutter="0"/>
          <w:pgNumType w:fmt="lowerRoman" w:start="4"/>
          <w:cols w:space="720"/>
          <w:docGrid w:linePitch="360"/>
        </w:sectPr>
      </w:pPr>
      <w:r>
        <w:t xml:space="preserve"> Chúng e</w:t>
      </w:r>
      <w:r w:rsidRPr="008936F1">
        <w:t>m xin chân thành cảm ơn!</w:t>
      </w:r>
    </w:p>
    <w:p w14:paraId="11C967B9" w14:textId="77777777" w:rsidR="005C68A9" w:rsidRDefault="005C68A9" w:rsidP="005C68A9">
      <w:pPr>
        <w:pStyle w:val="Heading1"/>
        <w:numPr>
          <w:ilvl w:val="0"/>
          <w:numId w:val="0"/>
        </w:numPr>
        <w:rPr>
          <w:lang w:val="vi-VN"/>
        </w:rPr>
      </w:pPr>
      <w:bookmarkStart w:id="7" w:name="_Toc168337029"/>
      <w:r w:rsidRPr="005C68A9">
        <w:rPr>
          <w:lang w:val="vi-VN"/>
        </w:rPr>
        <w:lastRenderedPageBreak/>
        <w:t>LỜI NÓI ĐẦU</w:t>
      </w:r>
      <w:bookmarkEnd w:id="7"/>
    </w:p>
    <w:p w14:paraId="769CE7DD" w14:textId="77777777" w:rsidR="00C84B38" w:rsidRDefault="00C84B38" w:rsidP="00C84B38">
      <w:pPr>
        <w:rPr>
          <w:lang w:val="vi-VN"/>
        </w:rPr>
      </w:pPr>
    </w:p>
    <w:p w14:paraId="5C525E71" w14:textId="1C2A24C5" w:rsidR="009C79F9" w:rsidRPr="009C79F9" w:rsidRDefault="009C79F9" w:rsidP="009C79F9">
      <w:pPr>
        <w:spacing w:line="360" w:lineRule="auto"/>
        <w:ind w:firstLine="567"/>
      </w:pPr>
      <w:r w:rsidRPr="009C79F9">
        <w:rPr>
          <w:lang w:val="vi-VN"/>
        </w:rPr>
        <w:t>Trong thời đại kỹ thuật số phát triển mạnh mẽ, cùng với sự thay đổi liên tục trong thị trường lao động, nhu cầu kết nối giữa doanh nghiệp và ứng viên ngày càng trở nên cấp thiết. Việc tuyển dụng không còn chỉ dừng lại ở những phương pháp truyền thống mà đã chuyển mình sang nền tảng trực tuyến, nơi mà các nhà tuyển dụng và người tìm việc có thể dễ dàng kết nối và trao đổi thông tin.</w:t>
      </w:r>
    </w:p>
    <w:p w14:paraId="5390BB26" w14:textId="17D16A0B" w:rsidR="009C79F9" w:rsidRPr="009C79F9" w:rsidRDefault="009C79F9" w:rsidP="009C79F9">
      <w:pPr>
        <w:spacing w:line="360" w:lineRule="auto"/>
        <w:ind w:firstLine="567"/>
      </w:pPr>
      <w:r w:rsidRPr="009C79F9">
        <w:rPr>
          <w:lang w:val="vi-VN"/>
        </w:rPr>
        <w:t>Để đáp ứng nhu cầu này, em đã quyết định thực hiện dự án "Xây dựng website tuyển dụng sử dụng ASP.NET framework" dưới sự hướng dẫn của thầy [Tên giảng viên]. Dự án nhằm tạo ra một nền tảng tuyển dụng hiện đại, không chỉ cung cấp đa dạng công cụ hỗ trợ cho các nhà tuyển dụng đăng tin, quản lý và lọc ứng viên mà còn giúp người tìm việc nhanh chóng tìm kiếm cơ hội việc làm phù hợp với chuyên môn của mình.</w:t>
      </w:r>
    </w:p>
    <w:p w14:paraId="3ACD38ED" w14:textId="72687B17" w:rsidR="00C84B38" w:rsidRPr="00C84B38" w:rsidRDefault="009C79F9" w:rsidP="009C79F9">
      <w:pPr>
        <w:spacing w:line="360" w:lineRule="auto"/>
        <w:ind w:firstLine="567"/>
        <w:rPr>
          <w:lang w:val="vi-VN"/>
        </w:rPr>
        <w:sectPr w:rsidR="00C84B38" w:rsidRPr="00C84B38" w:rsidSect="00943546">
          <w:pgSz w:w="11907" w:h="16840"/>
          <w:pgMar w:top="1701" w:right="1134" w:bottom="1701" w:left="1985" w:header="720" w:footer="386" w:gutter="0"/>
          <w:pgNumType w:fmt="lowerRoman" w:start="10"/>
          <w:cols w:space="720"/>
          <w:docGrid w:linePitch="360"/>
        </w:sectPr>
      </w:pPr>
      <w:r w:rsidRPr="009C79F9">
        <w:rPr>
          <w:lang w:val="vi-VN"/>
        </w:rPr>
        <w:t>Em hy vọng rằng, với việc xây dựng website tuyển dụng này, người dùng sẽ có một trải nghiệm tìm kiếm việc làm thuận tiện và hiệu quả, đồng thời góp phần vào sự phát triển của công nghệ tuyển dụng trực tuyến và thị trường lao động tại Việt Nam.</w:t>
      </w:r>
      <w:r w:rsidR="00C84B38" w:rsidRPr="00C84B38">
        <w:rPr>
          <w:lang w:val="vi-VN"/>
        </w:rPr>
        <w:t>.</w:t>
      </w:r>
    </w:p>
    <w:p w14:paraId="6E0DA440" w14:textId="77777777" w:rsidR="005C68A9" w:rsidRPr="005C68A9" w:rsidRDefault="005C68A9" w:rsidP="005C68A9">
      <w:pPr>
        <w:rPr>
          <w:lang w:val="vi-VN"/>
        </w:rPr>
      </w:pPr>
    </w:p>
    <w:p w14:paraId="1C632862" w14:textId="77777777" w:rsidR="008C6E49" w:rsidRPr="009746B0" w:rsidRDefault="00DE21C3" w:rsidP="005C68A9">
      <w:pPr>
        <w:pStyle w:val="Heading1"/>
        <w:rPr>
          <w:lang w:val="vi-VN"/>
        </w:rPr>
      </w:pPr>
      <w:bookmarkStart w:id="8" w:name="_Toc168337030"/>
      <w:r>
        <w:rPr>
          <w:lang w:val="vi-VN"/>
        </w:rPr>
        <w:t>MỞ ĐẦU</w:t>
      </w:r>
      <w:r w:rsidR="009746B0">
        <w:rPr>
          <w:lang w:val="vi-VN"/>
        </w:rPr>
        <w:t xml:space="preserve"> VÀ CƠ SỞ LÝ THUYẾT</w:t>
      </w:r>
      <w:bookmarkEnd w:id="8"/>
    </w:p>
    <w:p w14:paraId="2310F844" w14:textId="3C9BBFB5" w:rsidR="008C6E49" w:rsidRPr="00073382" w:rsidRDefault="004060A4">
      <w:pPr>
        <w:ind w:firstLine="562"/>
        <w:rPr>
          <w:lang w:val="vi-VN"/>
        </w:rPr>
      </w:pPr>
      <w:r w:rsidRPr="00073382">
        <w:rPr>
          <w:b/>
          <w:u w:val="single"/>
          <w:lang w:val="vi-VN"/>
        </w:rPr>
        <w:t>Nội dung</w:t>
      </w:r>
      <w:r w:rsidRPr="00073382">
        <w:rPr>
          <w:b/>
          <w:lang w:val="vi-VN"/>
        </w:rPr>
        <w:t>:</w:t>
      </w:r>
      <w:r w:rsidRPr="00073382">
        <w:rPr>
          <w:lang w:val="vi-VN"/>
        </w:rPr>
        <w:t xml:space="preserve"> </w:t>
      </w:r>
      <w:r w:rsidR="009C79F9" w:rsidRPr="009C79F9">
        <w:rPr>
          <w:lang w:val="vi-VN"/>
        </w:rPr>
        <w:t>Nội dung chương 1 sẽ tập trung vào việc nghiên cứu nhu cầu và thực trạng hiện tại của thương mại điện tử, cùng với các yêu cầu trong xây dựng các kênh giao tiếp, bán hàng, và quản lý hiệu quả. Từ đó, em sẽ xác định mục tiêu và các chức năng chính của hệ thống, đồng thời đề xuất những giải pháp công nghệ để giải quyết các vấn đề gặp phải trong quá trình phát triển. Ngoài ra, chương này cũng sẽ bao gồm phần tóm tắt các cơ sở lý thuyết làm nền tảng cho việc xây dựng và triển khai hệ thống, từ đó định hướng các bước tiếp theo cho dự án</w:t>
      </w:r>
      <w:r w:rsidRPr="00073382">
        <w:rPr>
          <w:lang w:val="vi-VN"/>
        </w:rPr>
        <w:t>.</w:t>
      </w:r>
    </w:p>
    <w:p w14:paraId="5D11192D" w14:textId="77777777" w:rsidR="008C6E49" w:rsidRDefault="00DE21C3">
      <w:pPr>
        <w:pStyle w:val="Heading2"/>
      </w:pPr>
      <w:bookmarkStart w:id="9" w:name="_Toc168337031"/>
      <w:r>
        <w:rPr>
          <w:lang w:val="vi-VN"/>
        </w:rPr>
        <w:t>Lý do chọn đề tài</w:t>
      </w:r>
      <w:bookmarkEnd w:id="9"/>
    </w:p>
    <w:p w14:paraId="0B88AEE5" w14:textId="77777777" w:rsidR="009C79F9" w:rsidRDefault="009C79F9" w:rsidP="009C79F9">
      <w:pPr>
        <w:ind w:firstLine="562"/>
      </w:pPr>
      <w:r>
        <w:t>Lý do chọn đề tài xây dựng website tuyển dụng và ứng tuyển bắt nguồn từ nhu cầu cấp thiết của thị trường lao động hiện nay. Trong bối cảnh nền kinh tế số phát triển mạnh mẽ, việc tuyển dụng nhân sự và tìm kiếm việc làm đã chuyển dịch dần sang môi trường trực tuyến. Các doanh nghiệp không còn chỉ phụ thuộc vào các kênh truyền thống mà đã tìm đến các giải pháp công nghệ để tối ưu hóa quá trình tuyển dụng, giúp tiết kiệm thời gian, giảm chi phí và nâng cao hiệu quả tuyển chọn. Đồng thời, các ứng viên cũng mong muốn tiếp cận nhanh chóng và dễ dàng với nhiều cơ hội việc làm phù hợp. Do đó, xây dựng một hệ thống tuyển dụng trực tuyến là giải pháp lý tưởng để kết nối cung và cầu một cách nhanh chóng, tiện lợi, đáp ứng yêu cầu ngày càng khắt khe của người dùng.</w:t>
      </w:r>
    </w:p>
    <w:p w14:paraId="15AA38CC" w14:textId="77777777" w:rsidR="009C79F9" w:rsidRDefault="009C79F9" w:rsidP="009C79F9">
      <w:pPr>
        <w:ind w:firstLine="562"/>
      </w:pPr>
      <w:r>
        <w:t>Việc lựa chọn ASP.NET làm nền tảng phát triển hệ thống là vì ASP.NET là một framework mạnh mẽ, đáng tin cậy trong việc xây dựng các ứng dụng web phức tạp. ASP.NET hỗ trợ nhiều tính năng tiên tiến như bảo mật cao, hiệu suất tối ưu, và khả năng mở rộng dễ dàng khi hệ thống phát triển theo thời gian. Với sự hỗ trợ tốt từ Microsoft, ASP.NET có thể tích hợp với nhiều dịch vụ và công nghệ khác, giúp xây dựng một hệ thống website có tính ổn định và linh hoạt, dễ dàng bảo trì và phát triển sau này. Điều này đặc biệt quan trọng trong lĩnh vực tuyển dụng trực tuyến, nơi lượng người dùng lớn và yêu cầu về hiệu suất xử lý cao là những thách thức lớn cần được giải quyết.</w:t>
      </w:r>
    </w:p>
    <w:p w14:paraId="07225889" w14:textId="3E51A707" w:rsidR="008C6E49" w:rsidRDefault="009C79F9" w:rsidP="009C79F9">
      <w:pPr>
        <w:ind w:firstLine="562"/>
      </w:pPr>
      <w:r>
        <w:t>SQL Server được chọn làm hệ quản trị cơ sở dữ liệu không chỉ vì tính tương thích tuyệt vời với ASP.NET mà còn vì khả năng quản lý dữ liệu hiệu quả và bảo mật cao. Trong hệ thống tuyển dụng, dữ liệu ứng viên và nhà tuyển dụng thường rất lớn, cần được xử lý nhanh chóng và bảo mật tuyệt đối. SQL Server cung cấp các công cụ mạnh mẽ như tối ưu hóa truy vấn, lưu trữ dữ liệu an toàn, và hỗ trợ khôi phục dữ liệu khi có sự cố. Ngoài ra, SQL Server có khả năng mở rộng dễ dàng, đáp ứng nhu cầu phát triển của website trong tương lai khi lượng người dùng và dữ liệu tăng lên</w:t>
      </w:r>
      <w:r w:rsidR="004060A4">
        <w:t>.</w:t>
      </w:r>
    </w:p>
    <w:p w14:paraId="4BAB4441" w14:textId="2FF847A4" w:rsidR="008C6E49" w:rsidRDefault="009C79F9">
      <w:pPr>
        <w:pStyle w:val="Heading2"/>
      </w:pPr>
      <w:bookmarkStart w:id="10" w:name="_Toc168337032"/>
      <w:r>
        <w:t>Tình hình tuyển dụng việc làm tại</w:t>
      </w:r>
      <w:r w:rsidR="004060A4">
        <w:t xml:space="preserve"> Việt Nam</w:t>
      </w:r>
      <w:bookmarkEnd w:id="10"/>
    </w:p>
    <w:p w14:paraId="04153A82" w14:textId="2CBF8120" w:rsidR="009C79F9" w:rsidRDefault="009C79F9" w:rsidP="009C79F9">
      <w:pPr>
        <w:ind w:firstLine="562"/>
      </w:pPr>
      <w:r>
        <w:lastRenderedPageBreak/>
        <w:t>Tuyển dụng trực tuyến là hình thức tìm kiếm và kết nối nhà tuyển dụng với ứng viên thông qua các nền tảng công nghệ thông tin và Internet. Trong thời kỳ công nghệ số hóa, tuyển dụng trực tuyến đã trở thành một xu hướng quan trọng, giúp các doanh nghiệp tiếp cận nguồn nhân lực một cách hiệu quả, đồng thời mở rộng cơ hội cho người lao động tìm kiếm việc làm nhanh chóng và thuận tiện. Hình thức tuyển dụng này được xem là một trong những giải pháp góp phần thúc đẩy sự phát triển của thị trường lao động và kinh tế quốc gia.</w:t>
      </w:r>
    </w:p>
    <w:p w14:paraId="6262B3FC" w14:textId="49C98144" w:rsidR="009C79F9" w:rsidRDefault="009C79F9" w:rsidP="009C79F9">
      <w:pPr>
        <w:ind w:firstLine="562"/>
      </w:pPr>
      <w:r>
        <w:t>Theo báo cáo từ VietnamWorks, trong năm 2020, nhu cầu tuyển dụng trực tuyến tại Việt Nam tăng hơn 20% so với năm trước đó. Với sự tăng trưởng đều đặn từ năm 2018, thị trường tuyển dụng Việt Nam đặt mục tiêu xây dựng một hệ thống kết nối nhanh chóng, hiệu quả và đáng tin cậy giữa nhà tuyển dụng và người lao động.</w:t>
      </w:r>
    </w:p>
    <w:p w14:paraId="2E2691DC" w14:textId="5270E2F9" w:rsidR="008C6E49" w:rsidRDefault="009C79F9" w:rsidP="009C79F9">
      <w:pPr>
        <w:ind w:firstLine="562"/>
      </w:pPr>
      <w:r>
        <w:t>Dự đoán trong 5 đến 10 năm tới, xu hướng tuyển dụng trực tuyến tại Việt Nam sẽ tiếp tục phát triển mạnh mẽ, dần thay thế các mô hình tuyển dụng truyền thống, từ đó góp phần đáp ứng nhu cầu tìm kiếm việc làm và thúc đẩy nguồn nhân lực cho sự phát triển kinh tế đất nước.</w:t>
      </w:r>
    </w:p>
    <w:p w14:paraId="18B676E5" w14:textId="77777777" w:rsidR="008C6E49" w:rsidRDefault="004060A4">
      <w:pPr>
        <w:pStyle w:val="Heading2"/>
      </w:pPr>
      <w:bookmarkStart w:id="11" w:name="_Toc168337033"/>
      <w:r>
        <w:t>Mục tiêu và chức năng chính của hệ thống</w:t>
      </w:r>
      <w:bookmarkEnd w:id="11"/>
    </w:p>
    <w:p w14:paraId="1D75ACD7" w14:textId="459AAAAE" w:rsidR="009C79F9" w:rsidRDefault="009C79F9" w:rsidP="009C79F9">
      <w:pPr>
        <w:ind w:firstLine="562"/>
      </w:pPr>
      <w:r>
        <w:t>Để xây dựng một website tuyển dụng việc làm hiệu quả, giao diện của trang web là một yếu tố vô cùng quan trọng. Giao diện cần phải thân thiện với cả máy tính và thiết bị di động, dễ sử dụng, bắt mắt và hướng đến nhu cầu cũng như cảm nhận của người tìm việc và nhà tuyển dụng. Bên cạnh đó, website cần có tốc độ xử lý nhanh, chính xác, hiệu quả và tiện lợi cho cả người tìm việc lẫn người quản trị hệ thống.</w:t>
      </w:r>
    </w:p>
    <w:p w14:paraId="7D825098" w14:textId="44748838" w:rsidR="009C79F9" w:rsidRDefault="009C79F9" w:rsidP="009C79F9">
      <w:pPr>
        <w:ind w:firstLine="562"/>
      </w:pPr>
      <w:r>
        <w:t>Website tuyển dụng cần phải có các chức năng cơ bản như: Người tìm việc có thể đăng ký và đăng nhập vào hệ thống để quản lý hồ sơ cá nhân, lưu việc làm yêu thích, và tương tác với các nhà tuyển dụng thông qua việc gửi đơn ứng tuyển, bình luận hoặc hỏi đáp. Bên cạnh sự phát triển của các mạng xã hội như LinkedIn hay Facebook, việc tích hợp các nền tảng này vào hệ thống sẽ là một lợi thế lớn cho website.</w:t>
      </w:r>
    </w:p>
    <w:p w14:paraId="3868AC26" w14:textId="5992A2FC" w:rsidR="009C79F9" w:rsidRDefault="009C79F9" w:rsidP="009C79F9">
      <w:pPr>
        <w:ind w:firstLine="562"/>
      </w:pPr>
      <w:r>
        <w:t>Việc tích hợp các phương thức thanh toán điện tử hoặc hỗ trợ giao dịch trực tuyến là một chức năng cần thiết đối với các website tuyển dụng cung cấp dịch vụ trả phí cho nhà tuyển dụng hoặc người tìm việc. Về phía nhà quản trị website, họ có thể quản lý tất cả nội dung của trang web, như tạo các thông báo tuyển dụng, tạo bài viết hướng dẫn ứng tuyển hấp dẫn, quản lý hồ sơ ứng viên, theo dõi tình trạng ứng tuyển, và thống kê dữ liệu về nhu cầu việc làm.</w:t>
      </w:r>
    </w:p>
    <w:p w14:paraId="22A10CF7" w14:textId="77777777" w:rsidR="009C79F9" w:rsidRDefault="009C79F9" w:rsidP="009C79F9">
      <w:pPr>
        <w:ind w:firstLine="562"/>
      </w:pPr>
      <w:r>
        <w:t>Một website tuyển dụng việc làm luôn phải hướng đến người dùng, vì vậy việc sử dụng các yếu tố tương tác trong trang web là rất quan trọng. Cần sử dụng các hình ảnh mô phỏng hoặc video giới thiệu công ty, cùng với các phương tiện truyền thông xã hội để tạo sự kết nối giữa nhà tuyển dụng và người tìm việc.</w:t>
      </w:r>
    </w:p>
    <w:p w14:paraId="177B2D6F" w14:textId="77777777" w:rsidR="009C79F9" w:rsidRDefault="009C79F9" w:rsidP="009C79F9">
      <w:pPr>
        <w:ind w:firstLine="562"/>
      </w:pPr>
    </w:p>
    <w:p w14:paraId="0439EB28" w14:textId="69838C37" w:rsidR="008C6E49" w:rsidRDefault="009C79F9" w:rsidP="009C79F9">
      <w:pPr>
        <w:ind w:firstLine="562"/>
      </w:pPr>
      <w:r>
        <w:lastRenderedPageBreak/>
        <w:t>Trên đây là những vấn đề cần được xem xét để xây dựng một hệ thống tuyển dụng việc làm trực tuyến trong khuôn khổ của đồ án tốt nghiệp. Những yếu tố này không chỉ giúp cải thiện trải nghiệm của người dùng mà còn tạo ra lợi thế cạnh tranh cho website trong lĩnh vực tuyển dụng việc làm ngày càng phát triển.</w:t>
      </w:r>
    </w:p>
    <w:p w14:paraId="3CFF125B" w14:textId="77777777" w:rsidR="008C6E49" w:rsidRDefault="004060A4">
      <w:pPr>
        <w:pStyle w:val="Heading2"/>
      </w:pPr>
      <w:bookmarkStart w:id="12" w:name="_Toc168337034"/>
      <w:r>
        <w:t>Định hướng giải quyết vấn đề</w:t>
      </w:r>
      <w:bookmarkEnd w:id="12"/>
    </w:p>
    <w:p w14:paraId="6CE9F35A" w14:textId="15971AA8" w:rsidR="00984562" w:rsidRDefault="00984562" w:rsidP="00984562">
      <w:pPr>
        <w:ind w:firstLine="562"/>
      </w:pPr>
      <w:r>
        <w:t>Dựa trên cơ sở mục tiêu và chức năng chính của hệ thống tuyển dụng việc làm, cùng với thời gian làm việc trực tiếp với ngôn ngữ ASP.NET MVC và sự đồng ý của thầy TS. Trịnh Anh Phúc, em đã quyết định sử dụng ASP.NET MVC làm ngôn ngữ chính để xử lý logic của hệ thống. ASP.NET MVC cung cấp một kiến trúc mạnh mẽ, giúp phát triển nhanh chóng và hiệu quả các tính năng cần thiết cho nền tảng tuyển dụng.</w:t>
      </w:r>
    </w:p>
    <w:p w14:paraId="687E80A1" w14:textId="60E64B89" w:rsidR="00984562" w:rsidRDefault="00984562" w:rsidP="00984562">
      <w:pPr>
        <w:ind w:firstLine="562"/>
      </w:pPr>
      <w:r>
        <w:t>Để thiết kế giao diện, em sẽ kết hợp với các công nghệ như HTML, CSS và JavaScript. HTML và CSS sẽ giúp xây dựng một giao diện thân thiện, dễ sử dụng và trực quan, trong khi JavaScript sẽ hỗ trợ các tính năng tương tác, nâng cao trải nghiệm của người tìm việc cũng như nhà tuyển dụng.</w:t>
      </w:r>
    </w:p>
    <w:p w14:paraId="6A5BD64A" w14:textId="7DECC2EC" w:rsidR="00984562" w:rsidRDefault="00984562" w:rsidP="00984562">
      <w:pPr>
        <w:ind w:firstLine="562"/>
      </w:pPr>
      <w:r>
        <w:t>Về mặt tích hợp thanh toán điện tử, em dự kiến sử dụng API thanh toán điện tử của Ngân Lượng, một trong những kênh thanh toán online phổ biến tại Việt Nam. API này không chỉ đảm bảo tính bảo mật cao mà còn cung cấp nhiều phương thức thanh toán tiện lợi, giúp người dùng thực hiện giao dịch một cách nhanh chóng và dễ dàng.</w:t>
      </w:r>
    </w:p>
    <w:p w14:paraId="7CFAB9B1" w14:textId="7EFED71C" w:rsidR="00984562" w:rsidRDefault="00984562" w:rsidP="00984562">
      <w:pPr>
        <w:ind w:firstLine="562"/>
      </w:pPr>
      <w:r>
        <w:t>Ngoài ra, việc tích hợp các tiện ích từ mạng xã hội như Google+ và Facebook sẽ giúp tăng cường khả năng tương tác giữa người dùng. Người tìm việc có thể đăng nhập nhanh chóng qua tài khoản mạng xã hội của mình, đồng thời kết nối dễ dàng với nhà tuyển dụng, tạo ra một môi trường tìm kiếm việc làm thuận lợi và hiệu quả.</w:t>
      </w:r>
    </w:p>
    <w:p w14:paraId="0518D37B" w14:textId="39B2A600" w:rsidR="008C6E49" w:rsidRDefault="00984562" w:rsidP="00984562">
      <w:pPr>
        <w:ind w:firstLine="562"/>
      </w:pPr>
      <w:r>
        <w:t>Với việc sử dụng ngôn ngữ ASP.NET MVC và các công nghệ hiện đại đã được chứng minh tính hiệu quả qua nhiều website lớn, em tự tin khẳng định rằng hệ thống tuyển dụng việc làm này sẽ hoàn toàn đáp ứng được các yêu cầu đặt ra, mang đến trải nghiệm tốt nhất cho cả người tìm việc và nhà tuyển dụng.</w:t>
      </w:r>
    </w:p>
    <w:p w14:paraId="2475C44A" w14:textId="77777777" w:rsidR="008C6E49" w:rsidRDefault="004060A4">
      <w:pPr>
        <w:pStyle w:val="Heading2"/>
      </w:pPr>
      <w:bookmarkStart w:id="13" w:name="_Toc168337035"/>
      <w:r>
        <w:t>Tóm tắt cơ sở lý thuyết</w:t>
      </w:r>
      <w:bookmarkEnd w:id="13"/>
    </w:p>
    <w:p w14:paraId="74DC3CD2"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Lập trình web với ASP.NET</w:t>
      </w:r>
    </w:p>
    <w:p w14:paraId="40163535"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 xml:space="preserve">ASP.NET là một framework phát triển web do Microsoft phát triển, dựa trên nền tảng .NET Framework, giúp tạo ra các ứng dụng web động, </w:t>
      </w:r>
      <w:proofErr w:type="gramStart"/>
      <w:r w:rsidRPr="00984562">
        <w:rPr>
          <w:rFonts w:eastAsiaTheme="majorEastAsia"/>
          <w:bCs/>
          <w:iCs/>
          <w:color w:val="auto"/>
        </w:rPr>
        <w:t>an</w:t>
      </w:r>
      <w:proofErr w:type="gramEnd"/>
      <w:r w:rsidRPr="00984562">
        <w:rPr>
          <w:rFonts w:eastAsiaTheme="majorEastAsia"/>
          <w:bCs/>
          <w:iCs/>
          <w:color w:val="auto"/>
        </w:rPr>
        <w:t xml:space="preserve"> toàn và hiệu suất cao. Để hiểu rõ về cơ sở lý thuyết của ASP.NET, cần xem xét các yếu tố quan trọng như:</w:t>
      </w:r>
    </w:p>
    <w:p w14:paraId="2F0401E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Kiến trúc MVC (Model-View-Controller): ASP.NET MVC là một trong những mô hình lập trình phổ biến nhất hiện nay, được sử dụng rộng rãi trong phát triển web. MVC phân chia ứng dụng thành ba phần chính:</w:t>
      </w:r>
    </w:p>
    <w:p w14:paraId="47C9D7FB"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Model: Quản lý dữ liệu và logic nghiệp vụ.</w:t>
      </w:r>
    </w:p>
    <w:p w14:paraId="256F829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lastRenderedPageBreak/>
        <w:t>View: Hiển thị thông tin và giao diện người dùng.</w:t>
      </w:r>
    </w:p>
    <w:p w14:paraId="41F19C7E"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Controller: Điều khiển luồng dữ liệu giữa Model và View. Kiến trúc này giúp ứng dụng dễ dàng bảo trì, mở rộng và phát triển theo thời gian.</w:t>
      </w:r>
    </w:p>
    <w:p w14:paraId="6D0D6C1B"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Razor Pages: Đây là một thành phần quan trọng của ASP.NET, được thiết kế để giúp tạo các trang web tĩnh và động một cách đơn giản và dễ quản lý hơn. Razor Pages sử dụng cú pháp Razor, kết hợp giữa HTML và C#, giúp lập trình viên có thể dễ dàng quản lý giao diện và logic nghiệp vụ trên cùng một trang.</w:t>
      </w:r>
    </w:p>
    <w:p w14:paraId="36F93BF3"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Bảo mật trong ASP.NET: Một trong những yêu cầu cơ bản của các hệ thống web, đặc biệt là các website tuyển dụng, là đảm bảo an toàn thông tin cho người dùng. ASP.NET cung cấp nhiều công cụ bảo mật tích hợp như xác thực người dùng (authentication), phân quyền (authorization), và mã hóa dữ liệu. Bên cạnh đó, ASP.NET hỗ trợ các chuẩn bảo mật phổ biến như OAuth, OpenID, và Identity Framework, giúp bảo vệ tài khoản người dùng và dữ liệu cá nhân.</w:t>
      </w:r>
    </w:p>
    <w:p w14:paraId="127DA1BC"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Kết nối cơ sở dữ liệu: ASP.NET có khả năng kết nối và làm việc với nhiều loại cơ sở dữ liệu khác nhau, trong đó SQL Server là một lựa chọn tối ưu. Thông qua Entity Framework (EF), một ORM (Object Relational Mapping), ASP.NET giúp việc thao tác với cơ sở dữ liệu trở nên dễ dàng hơn mà không cần viết các câu lệnh SQL phức tạp.</w:t>
      </w:r>
    </w:p>
    <w:p w14:paraId="78B27592"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Quản lý cơ sở dữ liệu với SQL Server</w:t>
      </w:r>
    </w:p>
    <w:p w14:paraId="71555ECB"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SQL Server là một hệ quản trị cơ sở dữ liệu quan hệ (RDBMS) được phát triển bởi Microsoft. Đây là một nền tảng mạnh mẽ để quản lý dữ liệu lớn, đặc biệt thích hợp với các ứng dụng doanh nghiệp và hệ thống web có yêu cầu cao về hiệu suất và bảo mật.</w:t>
      </w:r>
    </w:p>
    <w:p w14:paraId="73227C3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Các khái niệm cơ sở lý thuyết quan trọng khi sử dụng SQL Server bao gồm:</w:t>
      </w:r>
    </w:p>
    <w:p w14:paraId="0D044E88"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Mô hình cơ sở dữ liệu quan hệ: SQL Server dựa trên mô hình cơ sở dữ liệu quan hệ, trong đó dữ liệu được lưu trữ trong các bảng (tables) và các bảng có quan hệ với nhau thông qua các khóa chính (primary key) và khóa ngoại (foreign key). Mô hình này giúp đảm bảo tính toàn vẹn và nhất quán của dữ liệu.</w:t>
      </w:r>
    </w:p>
    <w:p w14:paraId="79457751"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Ngôn ngữ SQL (Structured Query Language): SQL là ngôn ngữ tiêu chuẩn được sử dụng để truy vấn và thao tác dữ liệu trong các hệ quản trị cơ sở dữ liệu quan hệ. Các câu lệnh SQL như SELECT, INSERT, UPDATE, DELETE được sử dụng để truy xuất và thay đổi dữ liệu trong các bảng. SQL Server mở rộng SQL với các tính năng nâng cao như xử lý giao dịch (transaction), stored procedures, và triggers.</w:t>
      </w:r>
    </w:p>
    <w:p w14:paraId="78FF5C4D"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Stored Procedures: Stored procedures là các đoạn mã SQL được lưu trữ trong SQL Server để thực hiện các thao tác phức tạp với dữ liệu. Chúng giúp tối ưu hóa hiệu suất của hệ thống bằng cách giảm tải cho server, đồng thời tăng cường bảo mật và quản lý dữ liệu dễ dàng hơn.</w:t>
      </w:r>
    </w:p>
    <w:p w14:paraId="7784FC2B"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lastRenderedPageBreak/>
        <w:t>Chỉ mục (Index): Chỉ mục là một cấu trúc dữ liệu giúp tăng tốc quá trình truy vấn dữ liệu. SQL Server hỗ trợ nhiều loại chỉ mục khác nhau (clustered, non-clustered) để tối ưu hóa việc tìm kiếm và truy xuất dữ liệu, đặc biệt là khi số lượng bản ghi trong bảng lớn.</w:t>
      </w:r>
    </w:p>
    <w:p w14:paraId="43CAE3C0"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Quản lý giao dịch (Transaction Management): SQL Server đảm bảo tính toàn vẹn của dữ liệu thông qua việc quản lý các giao dịch (transactions). Mỗi giao dịch đảm bảo rằng tất cả các thao tác được thực hiện hoàn toàn (commit) hoặc không có thao tác nào được thực hiện (rollback) nếu có lỗi xảy ra, giúp dữ liệu luôn ở trạng thái nhất quán.</w:t>
      </w:r>
    </w:p>
    <w:p w14:paraId="5990066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Bảo mật trong SQL Server: SQL Server cung cấp nhiều cơ chế bảo mật để bảo vệ dữ liệu, bao gồm quyền truy cập, mã hóa dữ liệu (encryption), và quản lý người dùng. Việc phân quyền chi tiết cho từng người dùng hoặc nhóm người dùng giúp kiểm soát ai có thể truy cập và thay đổi dữ liệu nào, đảm bảo an toàn cho hệ thống.</w:t>
      </w:r>
    </w:p>
    <w:p w14:paraId="05528C7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Tích hợp giữa ASP.NET và SQL Server</w:t>
      </w:r>
    </w:p>
    <w:p w14:paraId="4AE36C0D"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Một trong những điểm mạnh khi sử dụng ASP.NET kết hợp với SQL Server là sự tích hợp liền mạch giữa hai nền tảng này. ASP.NET có thể dễ dàng kết nối với SQL Server thông qua các công cụ như ADO.NET hoặc Entity Framework, giúp quản lý và truy cập dữ liệu từ ứng dụng web một cách đơn giản và hiệu quả.</w:t>
      </w:r>
    </w:p>
    <w:p w14:paraId="11B4F8C1"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ADO.NET: Đây là một phần của .NET Framework, cho phép ứng dụng giao tiếp với cơ sở dữ liệu. ADO.NET cung cấp các đối tượng như SqlConnection, SqlCommand, và SqlDataReader để thực hiện các thao tác truy vấn, thêm, sửa, xóa dữ liệu trong SQL Server từ ứng dụng ASP.NET.</w:t>
      </w:r>
    </w:p>
    <w:p w14:paraId="66B7C945"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Entity Framework (EF): EF là một ORM mạnh mẽ giúp lập trình viên làm việc với cơ sở dữ liệu thông qua các đối tượng trong C#. Thay vì viết các câu lệnh SQL, lập trình viên có thể tương tác với cơ sở dữ liệu thông qua các lớp và đối tượng trong code, giúp việc phát triển trở nên nhanh chóng và ít lỗi hơn.</w:t>
      </w:r>
    </w:p>
    <w:p w14:paraId="33B14F02"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Thiết kế hệ thống và các nguyên tắc thiết kế</w:t>
      </w:r>
    </w:p>
    <w:p w14:paraId="3430CBA1"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Trong việc xây dựng hệ thống web tuyển dụng và ứng tuyển, một số nguyên tắc thiết kế hệ thống cần được áp dụng để đảm bảo hiệu suất và tính khả dụng của hệ thống:</w:t>
      </w:r>
    </w:p>
    <w:p w14:paraId="4F00B967"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Thiết kế hướng người dùng (User-Centered Design): Hệ thống cần được thiết kế dựa trên nhu cầu và trải nghiệm của người dùng, bao gồm cả nhà tuyển dụng và ứng viên. Giao diện dễ sử dụng, thân thiện, và các tính năng tìm kiếm công việc hoặc quản lý hồ sơ phải hoạt động mượt mà.</w:t>
      </w:r>
    </w:p>
    <w:p w14:paraId="69D57D0E" w14:textId="77777777" w:rsidR="00984562" w:rsidRPr="00984562" w:rsidRDefault="00984562" w:rsidP="00984562">
      <w:pPr>
        <w:ind w:firstLine="562"/>
        <w:rPr>
          <w:rFonts w:eastAsiaTheme="majorEastAsia"/>
          <w:bCs/>
          <w:iCs/>
          <w:color w:val="auto"/>
        </w:rPr>
      </w:pPr>
      <w:r w:rsidRPr="00984562">
        <w:rPr>
          <w:rFonts w:eastAsiaTheme="majorEastAsia"/>
          <w:bCs/>
          <w:iCs/>
          <w:color w:val="auto"/>
        </w:rPr>
        <w:t>Tính mở rộng (Scalability): Do số lượng người dùng và dữ liệu có thể tăng lên theo thời gian, hệ thống phải được thiết kế để có khả năng mở rộng linh hoạt. Việc lựa chọn ASP.NET và SQL Server đảm bảo rằng hệ thống có thể dễ dàng nâng cấp khi có nhu cầu.</w:t>
      </w:r>
    </w:p>
    <w:p w14:paraId="67CBC51B" w14:textId="3438CA5C" w:rsidR="008C6E49" w:rsidRPr="00984562" w:rsidRDefault="00984562" w:rsidP="00984562">
      <w:pPr>
        <w:ind w:firstLine="562"/>
        <w:rPr>
          <w:bCs/>
        </w:rPr>
      </w:pPr>
      <w:r w:rsidRPr="00984562">
        <w:rPr>
          <w:rFonts w:eastAsiaTheme="majorEastAsia"/>
          <w:bCs/>
          <w:iCs/>
          <w:color w:val="auto"/>
        </w:rPr>
        <w:lastRenderedPageBreak/>
        <w:t>Tính bảo mật (Security): Đây là một trong những yếu tố quan trọng nhất của một website tuyển dụng. Bảo mật thông tin cá nhân của ứng viên và dữ liệu tuyển dụng là ưu tiên hàng đầu. Các biện pháp như xác thực, phân quyền, và mã hóa dữ liệu cần được tích hợp chặt chẽ.</w:t>
      </w:r>
    </w:p>
    <w:p w14:paraId="0F558590" w14:textId="77777777" w:rsidR="008C6E49" w:rsidRDefault="004060A4">
      <w:r>
        <w:br w:type="page"/>
      </w:r>
    </w:p>
    <w:p w14:paraId="5EF1963D" w14:textId="77777777" w:rsidR="008C6E49" w:rsidRDefault="004060A4">
      <w:pPr>
        <w:pStyle w:val="Heading1"/>
      </w:pPr>
      <w:bookmarkStart w:id="14" w:name="_Toc168337042"/>
      <w:r>
        <w:lastRenderedPageBreak/>
        <w:t>PHÂN TÍCH VÀ THIẾT KẾ HỆ THỐNG</w:t>
      </w:r>
      <w:bookmarkEnd w:id="14"/>
    </w:p>
    <w:p w14:paraId="751D9373" w14:textId="77777777" w:rsidR="008C6E49" w:rsidRDefault="004060A4">
      <w:pPr>
        <w:ind w:firstLine="562"/>
      </w:pPr>
      <w:r>
        <w:rPr>
          <w:b/>
          <w:u w:val="single"/>
        </w:rPr>
        <w:t>Nội dung</w:t>
      </w:r>
      <w:r>
        <w:rPr>
          <w:b/>
        </w:rPr>
        <w:t>:</w:t>
      </w:r>
      <w:r>
        <w:t xml:space="preserve"> Chương 2 trình bày các yêu cầu đặt ra cho hệ thống, các tác nhân của hệ thống. Đồng thời đưa ra các chức năng, biểu đồ UseCase và biểu đồ hoạt động cho từng tác nhân đó. Trên cơ sở phân tích trên em sẽ thiết kế các bảng trong cơ sở dữ liệu và quan hệ của chúng.</w:t>
      </w:r>
    </w:p>
    <w:p w14:paraId="0AAE9532" w14:textId="77777777" w:rsidR="008C6E49" w:rsidRDefault="004060A4">
      <w:pPr>
        <w:pStyle w:val="Heading2"/>
      </w:pPr>
      <w:bookmarkStart w:id="15" w:name="_Toc168337043"/>
      <w:r>
        <w:t>Các yêu cầu đặt ra cho hệ thống</w:t>
      </w:r>
      <w:bookmarkEnd w:id="15"/>
    </w:p>
    <w:p w14:paraId="7E21C373" w14:textId="5706FF52" w:rsidR="007B4E8D" w:rsidRDefault="007B4E8D" w:rsidP="007B4E8D">
      <w:pPr>
        <w:ind w:firstLine="562"/>
      </w:pPr>
      <w:r>
        <w:t>Hệ thống là một website tuyển dụng việc làm, do đó mọi chức năng và tính năng của nó đều phải phục vụ tốt nhất cho người dùng, bao gồm cả người tìm việc và nhà tuyển dụng. Các yêu cầu đặt ra cho hệ thống cần phải phù hợp với nhu cầu và mong muốn của các đối tượng này.</w:t>
      </w:r>
    </w:p>
    <w:p w14:paraId="644C3A39" w14:textId="7655DCDD" w:rsidR="007B4E8D" w:rsidRDefault="007B4E8D" w:rsidP="007B4E8D">
      <w:pPr>
        <w:ind w:firstLine="562"/>
      </w:pPr>
      <w:r>
        <w:t>Yêu cầu về giao diện website: Giao diện của hệ thống cần phải thân thiện, bắt mắt và dễ sử dụng, phù hợp với thị hiếu và nhu cầu của người dùng. Thiết kế không nên sử dụng quá nhiều hiệu ứng phức tạp hay màu sắc lòe loẹt, gây rối mắt cho người dùng. Trang chủ phải hiển thị rõ ràng các chức năng chính, như tìm kiếm việc làm, tạo hồ sơ, và các thông tin tuyển dụng nổi bật. Hệ thống cần có các trang giới thiệu về dịch vụ, hướng dẫn sử dụng, và chính sách bảo mật để người dùng có thể tìm kiếm thông tin dễ dàng và tạo dựng niềm tin.</w:t>
      </w:r>
    </w:p>
    <w:p w14:paraId="6CD4DA3C" w14:textId="427DE280" w:rsidR="007B4E8D" w:rsidRDefault="007B4E8D" w:rsidP="007B4E8D">
      <w:pPr>
        <w:ind w:firstLine="562"/>
      </w:pPr>
      <w:r>
        <w:t>Về hiệu năng của hệ thống: Hệ thống cần có hiệu năng xử lý yêu cầu của người dùng một cách nhanh chóng và hiệu quả. Người dùng cần nhận được phản hồi ngay lập tức khi thực hiện các thao tác như tìm kiếm, đăng ký tài khoản, hoặc nộp đơn ứng tuyển. Bên cạnh việc xử lý nhanh, hệ thống cũng phải đảm bảo độ chính xác trong việc xử lý thông tin và bảo mật dữ liệu người dùng.</w:t>
      </w:r>
    </w:p>
    <w:p w14:paraId="70AA65F5" w14:textId="7267300C" w:rsidR="007B4E8D" w:rsidRDefault="007B4E8D" w:rsidP="007B4E8D">
      <w:pPr>
        <w:ind w:firstLine="562"/>
      </w:pPr>
      <w:r>
        <w:t>Về các chức năng của hệ thống: Hệ thống cần đảm bảo đầy đủ các chức năng cần thiết cho một website tuyển dụng việc làm. Người tìm việc có thể tạo tài khoản, đăng nhập, tìm kiếm việc làm, nộp đơn và quản lý hồ sơ của mình. Đối với nhà tuyển dụng, hệ thống cần cho phép họ đăng tin tuyển dụng, quản lý thông tin ứng viên và theo dõi tiến trình tuyển dụng. Người quản trị hệ thống cần có khả năng quản lý tất cả người dùng, theo dõi hoạt động của hệ thống và thống kê các chỉ số liên quan đến tuyển dụng.</w:t>
      </w:r>
    </w:p>
    <w:p w14:paraId="7F73EBF5" w14:textId="7BAB3D9B" w:rsidR="008C6E49" w:rsidRDefault="007B4E8D" w:rsidP="007B4E8D">
      <w:pPr>
        <w:ind w:firstLine="562"/>
      </w:pPr>
      <w:r>
        <w:t>Trên đây là các yêu cầu cơ bản của một hệ thống website tuyển dụng việc làm trong khuôn khổ của đồ án tốt nghiệp này.</w:t>
      </w:r>
    </w:p>
    <w:p w14:paraId="1D30093F" w14:textId="77777777" w:rsidR="008C6E49" w:rsidRDefault="004060A4">
      <w:pPr>
        <w:pStyle w:val="Heading2"/>
      </w:pPr>
      <w:bookmarkStart w:id="16" w:name="_Toc168337044"/>
      <w:r>
        <w:t>Các tác nhân của hệ thống</w:t>
      </w:r>
      <w:bookmarkEnd w:id="16"/>
    </w:p>
    <w:p w14:paraId="626C55F5" w14:textId="0692D56E" w:rsidR="007B4E8D" w:rsidRDefault="007B4E8D" w:rsidP="007B4E8D">
      <w:pPr>
        <w:ind w:firstLine="562"/>
      </w:pPr>
      <w:r>
        <w:t>Tác nhân của hệ thống là các đối tượng bên ngoài tương tác với hệ thống. Tác nhân này có thể là con người hoặc các đối tượng cụ thể khác như thiết bị ngoại vi hoặc hệ thống khác. Dựa trên định nghĩa này, hệ thống website tuyển dụng việc làm có thể xác định bốn tác nhân chính là: Người dùng chưa đăng nhập (Guest), Nhân viên (Employee), Doanh nghiệp (Company), và Người quản trị (Admin).</w:t>
      </w:r>
    </w:p>
    <w:p w14:paraId="08189235" w14:textId="4E008FA0" w:rsidR="007B4E8D" w:rsidRDefault="007B4E8D" w:rsidP="007B4E8D">
      <w:pPr>
        <w:ind w:firstLine="562"/>
      </w:pPr>
      <w:r>
        <w:lastRenderedPageBreak/>
        <w:t>Guest: Là những người truy cập vào website nhưng chưa đăng nhập. Mục đích của tác nhân này là tìm hiểu về hệ thống và các cơ hội việc làm. Những tác nhân này chỉ được phép sử dụng các chức năng cơ bản như: tìm kiếm việc làm, xem thông tin tuyển dụng, đọc các bài viết hướng dẫn, chính sách của hệ thống, và liên hệ với bộ phận hỗ trợ qua các kênh như chat trực tuyến.</w:t>
      </w:r>
    </w:p>
    <w:p w14:paraId="70F7F7E0" w14:textId="134EB849" w:rsidR="007B4E8D" w:rsidRDefault="007B4E8D" w:rsidP="007B4E8D">
      <w:pPr>
        <w:ind w:firstLine="562"/>
      </w:pPr>
      <w:r>
        <w:t>Employee: Là những người dùng đã đăng nhập vào hệ thống và có thể là ứng viên tìm kiếm việc làm. Nhân viên có quyền truy cập vào nhiều chức năng nâng cao, bao gồm: quản lý hồ sơ cá nhân, nộp hồ sơ ứng tuyển, theo dõi tình trạng hồ sơ ứng tuyển, nhận thông báo từ hệ thống về các cơ hội việc làm mới, và tham gia đánh giá hoặc bình luận về các nhà tuyển dụng.</w:t>
      </w:r>
    </w:p>
    <w:p w14:paraId="71495F64" w14:textId="6B00A88A" w:rsidR="007B4E8D" w:rsidRDefault="007B4E8D" w:rsidP="007B4E8D">
      <w:pPr>
        <w:ind w:firstLine="562"/>
      </w:pPr>
      <w:r>
        <w:t>Company: Là các doanh nghiệp đăng ký trên hệ thống để đăng tải thông tin tuyển dụng. Các doanh nghiệp này có thể quản lý tài khoản của họ, đăng tin tuyển dụng, theo dõi và xử lý hồ sơ ứng tuyển từ các ứng viên, và nhận thông báo về tình trạng hồ sơ ứng tuyển của họ. Họ cũng có thể cung cấp phản hồi cho ứng viên về quá trình tuyển dụng.</w:t>
      </w:r>
    </w:p>
    <w:p w14:paraId="16F73E3F" w14:textId="1118444B" w:rsidR="007B4E8D" w:rsidRDefault="007B4E8D" w:rsidP="007B4E8D">
      <w:pPr>
        <w:ind w:firstLine="562"/>
      </w:pPr>
      <w:r>
        <w:t>Admin: Là tác nhân giữ vai trò quản lý và điều hành hệ thống. Admin có quyền thực hiện tất cả các chức năng quản trị như: quản lý người dùng (Employee và Company), kiểm duyệt và quản lý các thông tin tuyển dụng, xử lý hồ sơ ứng tuyển, theo dõi hoạt động của hệ thống, và hỗ trợ người dùng khi cần thiết.</w:t>
      </w:r>
    </w:p>
    <w:p w14:paraId="40DFEE83" w14:textId="261BBC6C" w:rsidR="008C6E49" w:rsidRDefault="007B4E8D" w:rsidP="007B4E8D">
      <w:pPr>
        <w:ind w:firstLine="562"/>
      </w:pPr>
      <w:r>
        <w:t xml:space="preserve">Với việc xác định rõ ràng các tác nhân này, hệ thống sẽ dễ dàng thiết kế và triển khai các chức năng phù hợp, đáp ứng nhu cầu của từng nhóm người dùng và tạo ra một trải nghiệm tốt nhất cho người sử </w:t>
      </w:r>
      <w:proofErr w:type="gramStart"/>
      <w:r>
        <w:t>dụng.</w:t>
      </w:r>
      <w:r w:rsidR="004060A4">
        <w:t>.</w:t>
      </w:r>
      <w:proofErr w:type="gramEnd"/>
    </w:p>
    <w:p w14:paraId="31016100" w14:textId="77777777" w:rsidR="008C6E49" w:rsidRDefault="004060A4">
      <w:pPr>
        <w:pStyle w:val="Heading2"/>
      </w:pPr>
      <w:bookmarkStart w:id="17" w:name="_Toc168337048"/>
      <w:r>
        <w:t>Các chức năng chính của hệ thống</w:t>
      </w:r>
      <w:bookmarkEnd w:id="17"/>
    </w:p>
    <w:p w14:paraId="1CF317E4" w14:textId="77777777" w:rsidR="008C6E49" w:rsidRDefault="004060A4" w:rsidP="003A5CB2">
      <w:pPr>
        <w:ind w:firstLine="562"/>
      </w:pPr>
      <w:r>
        <w:t>Dựa trên văn bản mô tả các yêu cầu đặt ra cho hệ thống, việc phân tích các tác nhân ảnh hướng đến hệ thống và biểu đồ UseCase tổng quát của từng tác nhân, ta xác định được các chức năng của hệ thống tương ứng với từng tác nhân như sau:</w:t>
      </w:r>
    </w:p>
    <w:p w14:paraId="4A2B852C" w14:textId="24D93640" w:rsidR="003A5CB2" w:rsidRDefault="003A5CB2" w:rsidP="003A5CB2">
      <w:pPr>
        <w:pStyle w:val="Heading3"/>
        <w:ind w:hanging="581"/>
      </w:pPr>
      <w:r>
        <w:t>Đăng nhập và Đăng ký cho Employee, Company và Admin</w:t>
      </w:r>
    </w:p>
    <w:p w14:paraId="6EF6EC73" w14:textId="7BE88D28" w:rsidR="003A5CB2" w:rsidRDefault="003A5CB2" w:rsidP="003A5CB2">
      <w:pPr>
        <w:ind w:firstLine="562"/>
      </w:pPr>
      <w:r>
        <w:t>Chức năng Đăng nhập:</w:t>
      </w:r>
    </w:p>
    <w:p w14:paraId="11D9D84A" w14:textId="77777777" w:rsidR="003A5CB2" w:rsidRDefault="003A5CB2" w:rsidP="003A5CB2">
      <w:pPr>
        <w:ind w:firstLine="562"/>
      </w:pPr>
      <w:r>
        <w:t>Người dùng có thể đăng nhập vào hệ thống bằng tài khoản đã đăng ký.</w:t>
      </w:r>
    </w:p>
    <w:p w14:paraId="6D4B57A3" w14:textId="77777777" w:rsidR="003A5CB2" w:rsidRDefault="003A5CB2" w:rsidP="003A5CB2">
      <w:pPr>
        <w:ind w:firstLine="562"/>
      </w:pPr>
      <w:r>
        <w:t>Hệ thống hỗ trợ đăng nhập qua tài khoản Google để tăng cường trải nghiệm người dùng.</w:t>
      </w:r>
    </w:p>
    <w:p w14:paraId="7E6DF05D" w14:textId="77777777" w:rsidR="003A5CB2" w:rsidRDefault="003A5CB2" w:rsidP="003A5CB2">
      <w:pPr>
        <w:ind w:firstLine="562"/>
      </w:pPr>
      <w:r>
        <w:t>Khi đăng nhập thành công, người dùng sẽ được chuyển đến trang chính của họ (employee, company hoặc admin).</w:t>
      </w:r>
    </w:p>
    <w:p w14:paraId="6F0020CC" w14:textId="382E349E" w:rsidR="003A5CB2" w:rsidRDefault="003A5CB2" w:rsidP="003A5CB2">
      <w:pPr>
        <w:ind w:firstLine="562"/>
      </w:pPr>
      <w:r>
        <w:t>Chức năng Đăng ký:</w:t>
      </w:r>
    </w:p>
    <w:p w14:paraId="72F72040" w14:textId="77777777" w:rsidR="003A5CB2" w:rsidRDefault="003A5CB2" w:rsidP="003A5CB2">
      <w:pPr>
        <w:ind w:firstLine="562"/>
      </w:pPr>
      <w:r>
        <w:t>Employee: Người dùng điền thông tin cá nhân như tên, email, số điện thoại, mật khẩu và các thông tin khác. Hệ thống sẽ gửi email xác nhận để kích hoạt tài khoản.</w:t>
      </w:r>
    </w:p>
    <w:p w14:paraId="0D9D380E" w14:textId="77777777" w:rsidR="003A5CB2" w:rsidRDefault="003A5CB2" w:rsidP="003A5CB2">
      <w:pPr>
        <w:ind w:firstLine="562"/>
      </w:pPr>
      <w:r>
        <w:t>Company: Công ty điền thông tin bao gồm tên công ty, địa chỉ, số điện thoại, email, mật khẩu, và các thông tin liên quan đến công ty.</w:t>
      </w:r>
    </w:p>
    <w:p w14:paraId="637C2DDA" w14:textId="77777777" w:rsidR="003A5CB2" w:rsidRDefault="003A5CB2" w:rsidP="003A5CB2">
      <w:pPr>
        <w:ind w:firstLine="562"/>
      </w:pPr>
      <w:r>
        <w:lastRenderedPageBreak/>
        <w:t>Admin: Quản trị viên có thể tạo tài khoản cho các employee và company. Hệ thống quản lý các quyền truy cập và phân quyền cho các tài khoản này.</w:t>
      </w:r>
    </w:p>
    <w:p w14:paraId="2DF7E9F3" w14:textId="292EBF83" w:rsidR="003A5CB2" w:rsidRDefault="003A5CB2" w:rsidP="003A5CB2">
      <w:pPr>
        <w:pStyle w:val="Heading3"/>
        <w:ind w:left="630" w:hanging="630"/>
      </w:pPr>
      <w:r>
        <w:t>Đăng ký Company</w:t>
      </w:r>
    </w:p>
    <w:p w14:paraId="1AD6DC62" w14:textId="77777777" w:rsidR="003A5CB2" w:rsidRDefault="003A5CB2" w:rsidP="003A5CB2">
      <w:pPr>
        <w:ind w:firstLine="562"/>
      </w:pPr>
      <w:r>
        <w:t>Công ty mới sẽ điền vào một mẫu đăng ký với các thông tin như tên công ty, địa chỉ, số điện thoại, email và mô tả ngắn gọn về công ty.</w:t>
      </w:r>
    </w:p>
    <w:p w14:paraId="3FD14B8E" w14:textId="35B7059F" w:rsidR="003A5CB2" w:rsidRDefault="003A5CB2" w:rsidP="003A5CB2">
      <w:pPr>
        <w:ind w:firstLine="562"/>
      </w:pPr>
      <w:r>
        <w:t>Hệ thống sẽ kiểm tra tính hợp lệ của các thông tin và gửi email xác nhận cho công ty</w:t>
      </w:r>
      <w:r>
        <w:t>.</w:t>
      </w:r>
    </w:p>
    <w:p w14:paraId="5B4C6A04" w14:textId="5749F3B5" w:rsidR="003A5CB2" w:rsidRDefault="003A5CB2" w:rsidP="003A5CB2">
      <w:pPr>
        <w:ind w:firstLine="562"/>
      </w:pPr>
      <w:r>
        <w:t>Sau khi xác nhận, công ty sẽ được kích hoạt tài khoản và có thể đăng nhập vào hệ thống</w:t>
      </w:r>
      <w:r>
        <w:t>.</w:t>
      </w:r>
    </w:p>
    <w:p w14:paraId="1D8BF6B8" w14:textId="40AB624E" w:rsidR="003A5CB2" w:rsidRDefault="003A5CB2" w:rsidP="003A5CB2">
      <w:pPr>
        <w:pStyle w:val="Heading3"/>
        <w:ind w:left="630" w:hanging="630"/>
      </w:pPr>
      <w:r>
        <w:t>Đăng Job Mới và Quản Lý Job (Quyền Company)</w:t>
      </w:r>
    </w:p>
    <w:p w14:paraId="05FF5FB0" w14:textId="6F7AC9A5" w:rsidR="003A5CB2" w:rsidRDefault="003A5CB2" w:rsidP="003A5CB2">
      <w:pPr>
        <w:ind w:firstLine="562"/>
      </w:pPr>
      <w:r>
        <w:t>Đăng Job Mới:</w:t>
      </w:r>
    </w:p>
    <w:p w14:paraId="310691EB" w14:textId="77777777" w:rsidR="003A5CB2" w:rsidRDefault="003A5CB2" w:rsidP="003A5CB2">
      <w:pPr>
        <w:ind w:firstLine="562"/>
      </w:pPr>
      <w:r>
        <w:t>Công ty có thể tạo thông tin cho job mới, bao gồm tên công việc, mô tả, yêu cầu, lợi ích, và thông tin liên quan khác.</w:t>
      </w:r>
    </w:p>
    <w:p w14:paraId="6418B9F0" w14:textId="77777777" w:rsidR="003A5CB2" w:rsidRDefault="003A5CB2" w:rsidP="003A5CB2">
      <w:pPr>
        <w:ind w:firstLine="562"/>
      </w:pPr>
      <w:r>
        <w:t>Hệ thống sẽ yêu cầu công ty chọn ngành nghề và các thông tin cần thiết khác để đảm bảo thông tin việc làm được phân loại đúng.</w:t>
      </w:r>
    </w:p>
    <w:p w14:paraId="1C4C2F82" w14:textId="4B173F05" w:rsidR="003A5CB2" w:rsidRDefault="003A5CB2" w:rsidP="003A5CB2">
      <w:pPr>
        <w:ind w:firstLine="562"/>
      </w:pPr>
      <w:r>
        <w:t>Quản Lý Job:</w:t>
      </w:r>
    </w:p>
    <w:p w14:paraId="31C74719" w14:textId="77777777" w:rsidR="003A5CB2" w:rsidRDefault="003A5CB2" w:rsidP="003A5CB2">
      <w:pPr>
        <w:ind w:firstLine="562"/>
      </w:pPr>
      <w:r>
        <w:t>Công ty có thể xem danh sách các job đã đăng và cập nhật thông tin nếu cần.</w:t>
      </w:r>
    </w:p>
    <w:p w14:paraId="44FF5EC0" w14:textId="77777777" w:rsidR="003A5CB2" w:rsidRDefault="003A5CB2" w:rsidP="003A5CB2">
      <w:pPr>
        <w:ind w:firstLine="562"/>
      </w:pPr>
      <w:r>
        <w:t>Công ty có quyền xóa job đã đăng hoặc thay đổi trạng thái (mở, đóng, hay đang tìm ứng viên).</w:t>
      </w:r>
    </w:p>
    <w:p w14:paraId="13E2CF55" w14:textId="101DAA50" w:rsidR="003A5CB2" w:rsidRDefault="003A5CB2" w:rsidP="003A5CB2">
      <w:pPr>
        <w:pStyle w:val="Heading3"/>
        <w:ind w:left="630" w:hanging="630"/>
      </w:pPr>
      <w:r>
        <w:t>Quản Lý Company (Quyền Admin)</w:t>
      </w:r>
    </w:p>
    <w:p w14:paraId="7F38B2B6" w14:textId="77777777" w:rsidR="003A5CB2" w:rsidRDefault="003A5CB2" w:rsidP="003A5CB2">
      <w:pPr>
        <w:ind w:firstLine="562"/>
      </w:pPr>
      <w:r>
        <w:t>Admin có thể quản lý danh sách các công ty đã đăng ký trên hệ thống.</w:t>
      </w:r>
    </w:p>
    <w:p w14:paraId="3D2CF138" w14:textId="77777777" w:rsidR="003A5CB2" w:rsidRDefault="003A5CB2" w:rsidP="003A5CB2">
      <w:pPr>
        <w:ind w:firstLine="562"/>
      </w:pPr>
      <w:r>
        <w:t>Chức năng cho phép admin xem thông tin công ty, bao gồm tình trạng hoạt động, các job đã đăng, và các thông tin liên quan khác.</w:t>
      </w:r>
    </w:p>
    <w:p w14:paraId="002EC9FD" w14:textId="77777777" w:rsidR="003A5CB2" w:rsidRDefault="003A5CB2" w:rsidP="003A5CB2">
      <w:pPr>
        <w:ind w:firstLine="562"/>
      </w:pPr>
      <w:r>
        <w:t>Admin có thể chỉnh sửa, xóa hoặc khóa tài khoản công ty nếu cần thiết.</w:t>
      </w:r>
    </w:p>
    <w:p w14:paraId="1E079DD1" w14:textId="0865E023" w:rsidR="003A5CB2" w:rsidRDefault="003A5CB2" w:rsidP="003A5CB2">
      <w:pPr>
        <w:pStyle w:val="Heading3"/>
        <w:ind w:left="630" w:hanging="630"/>
      </w:pPr>
      <w:r>
        <w:t>Quản Lý CV (Quyền Employee)</w:t>
      </w:r>
    </w:p>
    <w:p w14:paraId="253E2987" w14:textId="77777777" w:rsidR="003A5CB2" w:rsidRDefault="003A5CB2" w:rsidP="003A5CB2">
      <w:pPr>
        <w:ind w:firstLine="562"/>
      </w:pPr>
      <w:r>
        <w:t>Quản Lý CV:</w:t>
      </w:r>
    </w:p>
    <w:p w14:paraId="5CCBF6A9" w14:textId="77777777" w:rsidR="003A5CB2" w:rsidRDefault="003A5CB2" w:rsidP="003A5CB2">
      <w:pPr>
        <w:ind w:firstLine="562"/>
      </w:pPr>
      <w:r>
        <w:t>Người dùng (employee) có thể tạo mới hoặc cập nhật CV của mình.</w:t>
      </w:r>
    </w:p>
    <w:p w14:paraId="17C28A56" w14:textId="77777777" w:rsidR="003A5CB2" w:rsidRDefault="003A5CB2" w:rsidP="003A5CB2">
      <w:pPr>
        <w:ind w:firstLine="562"/>
      </w:pPr>
      <w:r>
        <w:t>Hệ thống cho phép người dùng tải lên file CV và điền các thông tin cần thiết như kỹ năng, kinh nghiệm làm việc, học vấn, và thông tin cá nhân.</w:t>
      </w:r>
    </w:p>
    <w:p w14:paraId="1D41D006" w14:textId="77777777" w:rsidR="003A5CB2" w:rsidRDefault="003A5CB2" w:rsidP="003A5CB2">
      <w:pPr>
        <w:ind w:firstLine="562"/>
      </w:pPr>
      <w:r>
        <w:t>Người dùng có thể xem lại CV đã lưu và thực hiện các thao tác sửa đổi nếu cần.</w:t>
      </w:r>
    </w:p>
    <w:p w14:paraId="00D6344D" w14:textId="628A2F47" w:rsidR="003A5CB2" w:rsidRDefault="003A5CB2" w:rsidP="003A5CB2">
      <w:pPr>
        <w:pStyle w:val="Heading3"/>
        <w:ind w:left="630" w:hanging="630"/>
      </w:pPr>
      <w:r>
        <w:t>Apply Job (Quyền Employee)</w:t>
      </w:r>
    </w:p>
    <w:p w14:paraId="34A11157" w14:textId="77777777" w:rsidR="003A5CB2" w:rsidRDefault="003A5CB2" w:rsidP="003A5CB2">
      <w:pPr>
        <w:ind w:firstLine="562"/>
      </w:pPr>
      <w:r>
        <w:t>Người dùng có thể tìm kiếm các công việc phù hợp và nộp đơn ứng tuyển bằng cách gửi CV của mình.</w:t>
      </w:r>
    </w:p>
    <w:p w14:paraId="22230642" w14:textId="77777777" w:rsidR="003A5CB2" w:rsidRDefault="003A5CB2" w:rsidP="003A5CB2">
      <w:pPr>
        <w:ind w:firstLine="562"/>
      </w:pPr>
      <w:r>
        <w:t>Hệ thống sẽ lưu thông tin đơn ứng tuyển và thông báo cho công ty về đơn đăng ký của employee.</w:t>
      </w:r>
    </w:p>
    <w:p w14:paraId="34B3D42D" w14:textId="5F4787F6" w:rsidR="003A5CB2" w:rsidRDefault="003A5CB2" w:rsidP="003A5CB2">
      <w:pPr>
        <w:pStyle w:val="Heading3"/>
        <w:ind w:hanging="581"/>
      </w:pPr>
      <w:r>
        <w:lastRenderedPageBreak/>
        <w:t>Xem Job Applied (Quyền Employee)</w:t>
      </w:r>
    </w:p>
    <w:p w14:paraId="71DF9B66" w14:textId="77777777" w:rsidR="003A5CB2" w:rsidRDefault="003A5CB2" w:rsidP="003A5CB2">
      <w:pPr>
        <w:ind w:firstLine="562"/>
      </w:pPr>
      <w:r>
        <w:t>Employee có thể xem danh sách các job mà họ đã nộp đơn ứng tuyển.</w:t>
      </w:r>
    </w:p>
    <w:p w14:paraId="2A598078" w14:textId="77777777" w:rsidR="003A5CB2" w:rsidRDefault="003A5CB2" w:rsidP="003A5CB2">
      <w:pPr>
        <w:ind w:firstLine="562"/>
      </w:pPr>
      <w:r>
        <w:t>Hệ thống sẽ hiển thị thông tin chi tiết về từng job đã ứng tuyển, bao gồm trạng thái ứng tuyển (đang chờ xét duyệt, đã duyệt, hay bị từ chối).</w:t>
      </w:r>
    </w:p>
    <w:p w14:paraId="46A246BF" w14:textId="3225E2E6" w:rsidR="003A5CB2" w:rsidRDefault="003A5CB2" w:rsidP="003A5CB2">
      <w:pPr>
        <w:pStyle w:val="Heading3"/>
        <w:ind w:hanging="581"/>
      </w:pPr>
      <w:r>
        <w:t>Tìm Job Phù Hợp (Quyền Employee)</w:t>
      </w:r>
    </w:p>
    <w:p w14:paraId="5A80EE58" w14:textId="77777777" w:rsidR="003A5CB2" w:rsidRDefault="003A5CB2" w:rsidP="003A5CB2">
      <w:pPr>
        <w:ind w:firstLine="562"/>
      </w:pPr>
      <w:r>
        <w:t>Employee có thể tìm kiếm việc làm dựa trên các tiêu chí như ngành nghề, vị trí, mức lương, và nhiều thông tin khác.</w:t>
      </w:r>
    </w:p>
    <w:p w14:paraId="1F448175" w14:textId="77777777" w:rsidR="003A5CB2" w:rsidRDefault="003A5CB2" w:rsidP="003A5CB2">
      <w:pPr>
        <w:ind w:firstLine="562"/>
      </w:pPr>
      <w:r>
        <w:t>Hệ thống hỗ trợ bộ lọc và tìm kiếm nâng cao để giúp người dùng dễ dàng tìm được công việc phù hợp.</w:t>
      </w:r>
    </w:p>
    <w:p w14:paraId="22273707" w14:textId="51260A85" w:rsidR="003A5CB2" w:rsidRDefault="003A5CB2" w:rsidP="003A5CB2">
      <w:pPr>
        <w:pStyle w:val="Heading3"/>
        <w:ind w:hanging="581"/>
      </w:pPr>
      <w:r>
        <w:t>Quản Lý CV Đã Apply Vào Job (Quyền Company)</w:t>
      </w:r>
    </w:p>
    <w:p w14:paraId="5576D2FF" w14:textId="77777777" w:rsidR="003A5CB2" w:rsidRDefault="003A5CB2" w:rsidP="003A5CB2">
      <w:pPr>
        <w:ind w:firstLine="562"/>
      </w:pPr>
      <w:r>
        <w:t>Công ty có thể xem danh sách CV mà họ đã nhận từ các employee cho các job đã đăng.</w:t>
      </w:r>
    </w:p>
    <w:p w14:paraId="4A89571B" w14:textId="77777777" w:rsidR="003A5CB2" w:rsidRDefault="003A5CB2" w:rsidP="003A5CB2">
      <w:pPr>
        <w:ind w:firstLine="562"/>
      </w:pPr>
      <w:r>
        <w:t>Hệ thống cho phép công ty xem thông tin chi tiết về từng ứng viên và CV của họ.</w:t>
      </w:r>
    </w:p>
    <w:p w14:paraId="11DF71D1" w14:textId="7510CF18" w:rsidR="003A5CB2" w:rsidRDefault="003A5CB2" w:rsidP="003A5CB2">
      <w:pPr>
        <w:pStyle w:val="Heading3"/>
        <w:ind w:left="990" w:hanging="720"/>
      </w:pPr>
      <w:r>
        <w:t>Approve or Reject CV (Quyền Company)</w:t>
      </w:r>
    </w:p>
    <w:p w14:paraId="441E0B95" w14:textId="77777777" w:rsidR="003A5CB2" w:rsidRDefault="003A5CB2" w:rsidP="003A5CB2">
      <w:pPr>
        <w:ind w:firstLine="562"/>
      </w:pPr>
      <w:r>
        <w:t>Công ty có quyền duyệt hoặc từ chối CV của ứng viên.</w:t>
      </w:r>
    </w:p>
    <w:p w14:paraId="4FAF36DC" w14:textId="77777777" w:rsidR="003A5CB2" w:rsidRDefault="003A5CB2" w:rsidP="003A5CB2">
      <w:pPr>
        <w:ind w:firstLine="562"/>
      </w:pPr>
      <w:r>
        <w:t>Khi CV được duyệt, hệ thống sẽ thông báo cho ứng viên về kết quả xét duyệt.</w:t>
      </w:r>
    </w:p>
    <w:p w14:paraId="7442F573" w14:textId="0FD866B3" w:rsidR="008C6E49" w:rsidRDefault="003A5CB2" w:rsidP="003A5CB2">
      <w:pPr>
        <w:ind w:firstLine="562"/>
      </w:pPr>
      <w:r>
        <w:t>Nếu CV bị từ chối, công ty có thể cung cấp lý do để người dùng hiểu rõ hơn về quyết định của mình.</w:t>
      </w:r>
      <w:r w:rsidR="004060A4">
        <w:br w:type="page"/>
      </w:r>
    </w:p>
    <w:p w14:paraId="47CF30B1" w14:textId="77777777" w:rsidR="008C6E49" w:rsidRDefault="004060A4">
      <w:pPr>
        <w:pStyle w:val="Heading2"/>
      </w:pPr>
      <w:bookmarkStart w:id="18" w:name="_Toc168337064"/>
      <w:r>
        <w:lastRenderedPageBreak/>
        <w:t>Thiết kế cơ sở dữ liệu</w:t>
      </w:r>
      <w:bookmarkEnd w:id="18"/>
    </w:p>
    <w:p w14:paraId="728BD023" w14:textId="77777777" w:rsidR="008C6E49" w:rsidRDefault="004060A4">
      <w:pPr>
        <w:pStyle w:val="Heading3"/>
      </w:pPr>
      <w:bookmarkStart w:id="19" w:name="_Toc168337065"/>
      <w:r>
        <w:t>Các bảng trong cơ sở dữ liệu</w:t>
      </w:r>
      <w:bookmarkEnd w:id="19"/>
    </w:p>
    <w:p w14:paraId="2BDF973D" w14:textId="1A84E8E9" w:rsidR="00073382" w:rsidRPr="00073382" w:rsidRDefault="001C61AF" w:rsidP="001C61AF">
      <w:pPr>
        <w:pStyle w:val="Heading4"/>
      </w:pPr>
      <w:r>
        <w:t xml:space="preserve">Bảng </w:t>
      </w:r>
      <w:r w:rsidRPr="001C61AF">
        <w:t>tbl_ApplyJob</w:t>
      </w:r>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90"/>
        <w:gridCol w:w="4230"/>
      </w:tblGrid>
      <w:tr w:rsidR="001C61AF" w:rsidRPr="001C61AF" w14:paraId="722C2A36" w14:textId="77777777" w:rsidTr="001C61AF">
        <w:trPr>
          <w:tblHeader/>
          <w:tblCellSpacing w:w="15" w:type="dxa"/>
        </w:trPr>
        <w:tc>
          <w:tcPr>
            <w:tcW w:w="0" w:type="auto"/>
            <w:vAlign w:val="center"/>
            <w:hideMark/>
          </w:tcPr>
          <w:p w14:paraId="1C45C415" w14:textId="77777777" w:rsidR="001C61AF" w:rsidRPr="001C61AF" w:rsidRDefault="001C61AF" w:rsidP="005B35B0">
            <w:pPr>
              <w:jc w:val="center"/>
              <w:rPr>
                <w:b/>
                <w:bCs/>
                <w:lang w:val="vi-VN"/>
              </w:rPr>
            </w:pPr>
            <w:r w:rsidRPr="001C61AF">
              <w:rPr>
                <w:b/>
                <w:bCs/>
                <w:lang w:val="vi-VN"/>
              </w:rPr>
              <w:t>STT</w:t>
            </w:r>
          </w:p>
        </w:tc>
        <w:tc>
          <w:tcPr>
            <w:tcW w:w="1898" w:type="dxa"/>
            <w:vAlign w:val="center"/>
            <w:hideMark/>
          </w:tcPr>
          <w:p w14:paraId="3B8014E6" w14:textId="77777777" w:rsidR="001C61AF" w:rsidRPr="001C61AF" w:rsidRDefault="001C61AF" w:rsidP="005B35B0">
            <w:pPr>
              <w:jc w:val="center"/>
              <w:rPr>
                <w:b/>
                <w:bCs/>
                <w:lang w:val="vi-VN"/>
              </w:rPr>
            </w:pPr>
            <w:r w:rsidRPr="001C61AF">
              <w:rPr>
                <w:b/>
                <w:bCs/>
                <w:lang w:val="vi-VN"/>
              </w:rPr>
              <w:t>Tên Trường</w:t>
            </w:r>
          </w:p>
        </w:tc>
        <w:tc>
          <w:tcPr>
            <w:tcW w:w="1860" w:type="dxa"/>
            <w:vAlign w:val="center"/>
            <w:hideMark/>
          </w:tcPr>
          <w:p w14:paraId="3BAE8908" w14:textId="77777777" w:rsidR="001C61AF" w:rsidRPr="001C61AF" w:rsidRDefault="001C61AF" w:rsidP="005B35B0">
            <w:pPr>
              <w:jc w:val="center"/>
              <w:rPr>
                <w:b/>
                <w:bCs/>
                <w:lang w:val="vi-VN"/>
              </w:rPr>
            </w:pPr>
            <w:r w:rsidRPr="001C61AF">
              <w:rPr>
                <w:b/>
                <w:bCs/>
                <w:lang w:val="vi-VN"/>
              </w:rPr>
              <w:t>Kiểu Dữ Liệu</w:t>
            </w:r>
          </w:p>
        </w:tc>
        <w:tc>
          <w:tcPr>
            <w:tcW w:w="4185" w:type="dxa"/>
            <w:vAlign w:val="center"/>
            <w:hideMark/>
          </w:tcPr>
          <w:p w14:paraId="31CBCAB4" w14:textId="77777777" w:rsidR="001C61AF" w:rsidRPr="001C61AF" w:rsidRDefault="001C61AF" w:rsidP="005B35B0">
            <w:pPr>
              <w:jc w:val="center"/>
              <w:rPr>
                <w:b/>
                <w:bCs/>
                <w:lang w:val="vi-VN"/>
              </w:rPr>
            </w:pPr>
            <w:r w:rsidRPr="001C61AF">
              <w:rPr>
                <w:b/>
                <w:bCs/>
                <w:lang w:val="vi-VN"/>
              </w:rPr>
              <w:t>Mô Tả</w:t>
            </w:r>
          </w:p>
        </w:tc>
      </w:tr>
      <w:tr w:rsidR="001C61AF" w:rsidRPr="001C61AF" w14:paraId="210E7595" w14:textId="77777777" w:rsidTr="001C61AF">
        <w:trPr>
          <w:tblCellSpacing w:w="15" w:type="dxa"/>
        </w:trPr>
        <w:tc>
          <w:tcPr>
            <w:tcW w:w="0" w:type="auto"/>
            <w:vAlign w:val="center"/>
            <w:hideMark/>
          </w:tcPr>
          <w:p w14:paraId="235C5D1E" w14:textId="77777777" w:rsidR="001C61AF" w:rsidRPr="001C61AF" w:rsidRDefault="001C61AF" w:rsidP="001C61AF">
            <w:pPr>
              <w:rPr>
                <w:lang w:val="vi-VN"/>
              </w:rPr>
            </w:pPr>
            <w:r w:rsidRPr="001C61AF">
              <w:rPr>
                <w:lang w:val="vi-VN"/>
              </w:rPr>
              <w:t>1</w:t>
            </w:r>
          </w:p>
        </w:tc>
        <w:tc>
          <w:tcPr>
            <w:tcW w:w="1898" w:type="dxa"/>
            <w:vAlign w:val="center"/>
            <w:hideMark/>
          </w:tcPr>
          <w:p w14:paraId="296D1959" w14:textId="77777777" w:rsidR="001C61AF" w:rsidRPr="001C61AF" w:rsidRDefault="001C61AF" w:rsidP="001C61AF">
            <w:pPr>
              <w:rPr>
                <w:lang w:val="vi-VN"/>
              </w:rPr>
            </w:pPr>
            <w:r w:rsidRPr="001C61AF">
              <w:rPr>
                <w:lang w:val="vi-VN"/>
              </w:rPr>
              <w:t>ID</w:t>
            </w:r>
          </w:p>
        </w:tc>
        <w:tc>
          <w:tcPr>
            <w:tcW w:w="1860" w:type="dxa"/>
            <w:vAlign w:val="center"/>
            <w:hideMark/>
          </w:tcPr>
          <w:p w14:paraId="59722FD1" w14:textId="77777777" w:rsidR="001C61AF" w:rsidRPr="001C61AF" w:rsidRDefault="001C61AF" w:rsidP="001C61AF">
            <w:pPr>
              <w:rPr>
                <w:lang w:val="vi-VN"/>
              </w:rPr>
            </w:pPr>
            <w:r w:rsidRPr="001C61AF">
              <w:rPr>
                <w:lang w:val="vi-VN"/>
              </w:rPr>
              <w:t>bigint</w:t>
            </w:r>
          </w:p>
        </w:tc>
        <w:tc>
          <w:tcPr>
            <w:tcW w:w="4185" w:type="dxa"/>
            <w:vAlign w:val="center"/>
            <w:hideMark/>
          </w:tcPr>
          <w:p w14:paraId="0CA13F84" w14:textId="77777777" w:rsidR="001C61AF" w:rsidRPr="001C61AF" w:rsidRDefault="001C61AF" w:rsidP="001C61AF">
            <w:pPr>
              <w:rPr>
                <w:lang w:val="vi-VN"/>
              </w:rPr>
            </w:pPr>
            <w:r w:rsidRPr="001C61AF">
              <w:rPr>
                <w:lang w:val="vi-VN"/>
              </w:rPr>
              <w:t>Khóa chính</w:t>
            </w:r>
          </w:p>
        </w:tc>
      </w:tr>
      <w:tr w:rsidR="001C61AF" w:rsidRPr="001C61AF" w14:paraId="0534EAEF" w14:textId="77777777" w:rsidTr="001C61AF">
        <w:trPr>
          <w:tblCellSpacing w:w="15" w:type="dxa"/>
        </w:trPr>
        <w:tc>
          <w:tcPr>
            <w:tcW w:w="0" w:type="auto"/>
            <w:vAlign w:val="center"/>
            <w:hideMark/>
          </w:tcPr>
          <w:p w14:paraId="42C1ABAC" w14:textId="77777777" w:rsidR="001C61AF" w:rsidRPr="001C61AF" w:rsidRDefault="001C61AF" w:rsidP="001C61AF">
            <w:pPr>
              <w:rPr>
                <w:lang w:val="vi-VN"/>
              </w:rPr>
            </w:pPr>
            <w:r w:rsidRPr="001C61AF">
              <w:rPr>
                <w:lang w:val="vi-VN"/>
              </w:rPr>
              <w:t>2</w:t>
            </w:r>
          </w:p>
        </w:tc>
        <w:tc>
          <w:tcPr>
            <w:tcW w:w="1898" w:type="dxa"/>
            <w:vAlign w:val="center"/>
            <w:hideMark/>
          </w:tcPr>
          <w:p w14:paraId="1AE3B775" w14:textId="77777777" w:rsidR="001C61AF" w:rsidRPr="001C61AF" w:rsidRDefault="001C61AF" w:rsidP="001C61AF">
            <w:pPr>
              <w:rPr>
                <w:lang w:val="vi-VN"/>
              </w:rPr>
            </w:pPr>
            <w:r w:rsidRPr="001C61AF">
              <w:rPr>
                <w:lang w:val="vi-VN"/>
              </w:rPr>
              <w:t>IDUser</w:t>
            </w:r>
          </w:p>
        </w:tc>
        <w:tc>
          <w:tcPr>
            <w:tcW w:w="1860" w:type="dxa"/>
            <w:vAlign w:val="center"/>
            <w:hideMark/>
          </w:tcPr>
          <w:p w14:paraId="2D01D268" w14:textId="77777777" w:rsidR="001C61AF" w:rsidRPr="001C61AF" w:rsidRDefault="001C61AF" w:rsidP="001C61AF">
            <w:pPr>
              <w:rPr>
                <w:lang w:val="vi-VN"/>
              </w:rPr>
            </w:pPr>
            <w:r w:rsidRPr="001C61AF">
              <w:rPr>
                <w:lang w:val="vi-VN"/>
              </w:rPr>
              <w:t>bigint</w:t>
            </w:r>
          </w:p>
        </w:tc>
        <w:tc>
          <w:tcPr>
            <w:tcW w:w="4185" w:type="dxa"/>
            <w:vAlign w:val="center"/>
            <w:hideMark/>
          </w:tcPr>
          <w:p w14:paraId="39F19D86" w14:textId="77777777" w:rsidR="001C61AF" w:rsidRPr="001C61AF" w:rsidRDefault="001C61AF" w:rsidP="001C61AF">
            <w:pPr>
              <w:rPr>
                <w:lang w:val="vi-VN"/>
              </w:rPr>
            </w:pPr>
            <w:r w:rsidRPr="001C61AF">
              <w:rPr>
                <w:lang w:val="vi-VN"/>
              </w:rPr>
              <w:t>ID của người dùng đã nộp đơn</w:t>
            </w:r>
          </w:p>
        </w:tc>
      </w:tr>
      <w:tr w:rsidR="001C61AF" w:rsidRPr="001C61AF" w14:paraId="1374DEDB" w14:textId="77777777" w:rsidTr="001C61AF">
        <w:trPr>
          <w:tblCellSpacing w:w="15" w:type="dxa"/>
        </w:trPr>
        <w:tc>
          <w:tcPr>
            <w:tcW w:w="0" w:type="auto"/>
            <w:vAlign w:val="center"/>
            <w:hideMark/>
          </w:tcPr>
          <w:p w14:paraId="5A2590B7" w14:textId="77777777" w:rsidR="001C61AF" w:rsidRPr="001C61AF" w:rsidRDefault="001C61AF" w:rsidP="001C61AF">
            <w:pPr>
              <w:rPr>
                <w:lang w:val="vi-VN"/>
              </w:rPr>
            </w:pPr>
            <w:r w:rsidRPr="001C61AF">
              <w:rPr>
                <w:lang w:val="vi-VN"/>
              </w:rPr>
              <w:t>3</w:t>
            </w:r>
          </w:p>
        </w:tc>
        <w:tc>
          <w:tcPr>
            <w:tcW w:w="1898" w:type="dxa"/>
            <w:vAlign w:val="center"/>
            <w:hideMark/>
          </w:tcPr>
          <w:p w14:paraId="6E2D97AA" w14:textId="77777777" w:rsidR="001C61AF" w:rsidRPr="001C61AF" w:rsidRDefault="001C61AF" w:rsidP="001C61AF">
            <w:pPr>
              <w:rPr>
                <w:lang w:val="vi-VN"/>
              </w:rPr>
            </w:pPr>
            <w:r w:rsidRPr="001C61AF">
              <w:rPr>
                <w:lang w:val="vi-VN"/>
              </w:rPr>
              <w:t>IDJob</w:t>
            </w:r>
          </w:p>
        </w:tc>
        <w:tc>
          <w:tcPr>
            <w:tcW w:w="1860" w:type="dxa"/>
            <w:vAlign w:val="center"/>
            <w:hideMark/>
          </w:tcPr>
          <w:p w14:paraId="66205722" w14:textId="77777777" w:rsidR="001C61AF" w:rsidRPr="001C61AF" w:rsidRDefault="001C61AF" w:rsidP="001C61AF">
            <w:pPr>
              <w:rPr>
                <w:lang w:val="vi-VN"/>
              </w:rPr>
            </w:pPr>
            <w:r w:rsidRPr="001C61AF">
              <w:rPr>
                <w:lang w:val="vi-VN"/>
              </w:rPr>
              <w:t>bigint</w:t>
            </w:r>
          </w:p>
        </w:tc>
        <w:tc>
          <w:tcPr>
            <w:tcW w:w="4185" w:type="dxa"/>
            <w:vAlign w:val="center"/>
            <w:hideMark/>
          </w:tcPr>
          <w:p w14:paraId="01BB8F4B" w14:textId="77777777" w:rsidR="001C61AF" w:rsidRPr="001C61AF" w:rsidRDefault="001C61AF" w:rsidP="001C61AF">
            <w:pPr>
              <w:rPr>
                <w:lang w:val="vi-VN"/>
              </w:rPr>
            </w:pPr>
            <w:r w:rsidRPr="001C61AF">
              <w:rPr>
                <w:lang w:val="vi-VN"/>
              </w:rPr>
              <w:t>ID của công việc đã nộp đơn</w:t>
            </w:r>
          </w:p>
        </w:tc>
      </w:tr>
      <w:tr w:rsidR="001C61AF" w:rsidRPr="001C61AF" w14:paraId="0B1F945A" w14:textId="77777777" w:rsidTr="001C61AF">
        <w:trPr>
          <w:tblCellSpacing w:w="15" w:type="dxa"/>
        </w:trPr>
        <w:tc>
          <w:tcPr>
            <w:tcW w:w="0" w:type="auto"/>
            <w:vAlign w:val="center"/>
            <w:hideMark/>
          </w:tcPr>
          <w:p w14:paraId="05962A4B" w14:textId="77777777" w:rsidR="001C61AF" w:rsidRPr="001C61AF" w:rsidRDefault="001C61AF" w:rsidP="001C61AF">
            <w:pPr>
              <w:rPr>
                <w:lang w:val="vi-VN"/>
              </w:rPr>
            </w:pPr>
            <w:r w:rsidRPr="001C61AF">
              <w:rPr>
                <w:lang w:val="vi-VN"/>
              </w:rPr>
              <w:t>4</w:t>
            </w:r>
          </w:p>
        </w:tc>
        <w:tc>
          <w:tcPr>
            <w:tcW w:w="1898" w:type="dxa"/>
            <w:vAlign w:val="center"/>
            <w:hideMark/>
          </w:tcPr>
          <w:p w14:paraId="6CE1223C" w14:textId="77777777" w:rsidR="001C61AF" w:rsidRPr="001C61AF" w:rsidRDefault="001C61AF" w:rsidP="001C61AF">
            <w:pPr>
              <w:rPr>
                <w:lang w:val="vi-VN"/>
              </w:rPr>
            </w:pPr>
            <w:r w:rsidRPr="001C61AF">
              <w:rPr>
                <w:lang w:val="vi-VN"/>
              </w:rPr>
              <w:t>AppliedDate</w:t>
            </w:r>
          </w:p>
        </w:tc>
        <w:tc>
          <w:tcPr>
            <w:tcW w:w="1860" w:type="dxa"/>
            <w:vAlign w:val="center"/>
            <w:hideMark/>
          </w:tcPr>
          <w:p w14:paraId="13EB5155" w14:textId="77777777" w:rsidR="001C61AF" w:rsidRPr="001C61AF" w:rsidRDefault="001C61AF" w:rsidP="001C61AF">
            <w:pPr>
              <w:rPr>
                <w:lang w:val="vi-VN"/>
              </w:rPr>
            </w:pPr>
            <w:r w:rsidRPr="001C61AF">
              <w:rPr>
                <w:lang w:val="vi-VN"/>
              </w:rPr>
              <w:t>date</w:t>
            </w:r>
          </w:p>
        </w:tc>
        <w:tc>
          <w:tcPr>
            <w:tcW w:w="4185" w:type="dxa"/>
            <w:vAlign w:val="center"/>
            <w:hideMark/>
          </w:tcPr>
          <w:p w14:paraId="459BF555" w14:textId="77777777" w:rsidR="001C61AF" w:rsidRPr="001C61AF" w:rsidRDefault="001C61AF" w:rsidP="001C61AF">
            <w:pPr>
              <w:rPr>
                <w:lang w:val="vi-VN"/>
              </w:rPr>
            </w:pPr>
            <w:r w:rsidRPr="001C61AF">
              <w:rPr>
                <w:lang w:val="vi-VN"/>
              </w:rPr>
              <w:t>Ngày nộp đơn</w:t>
            </w:r>
          </w:p>
        </w:tc>
      </w:tr>
      <w:tr w:rsidR="001C61AF" w:rsidRPr="001C61AF" w14:paraId="7A1CC78E" w14:textId="77777777" w:rsidTr="001C61AF">
        <w:trPr>
          <w:tblCellSpacing w:w="15" w:type="dxa"/>
        </w:trPr>
        <w:tc>
          <w:tcPr>
            <w:tcW w:w="0" w:type="auto"/>
            <w:vAlign w:val="center"/>
            <w:hideMark/>
          </w:tcPr>
          <w:p w14:paraId="558AE556" w14:textId="77777777" w:rsidR="001C61AF" w:rsidRPr="001C61AF" w:rsidRDefault="001C61AF" w:rsidP="001C61AF">
            <w:pPr>
              <w:rPr>
                <w:lang w:val="vi-VN"/>
              </w:rPr>
            </w:pPr>
            <w:r w:rsidRPr="001C61AF">
              <w:rPr>
                <w:lang w:val="vi-VN"/>
              </w:rPr>
              <w:t>5</w:t>
            </w:r>
          </w:p>
        </w:tc>
        <w:tc>
          <w:tcPr>
            <w:tcW w:w="1898" w:type="dxa"/>
            <w:vAlign w:val="center"/>
            <w:hideMark/>
          </w:tcPr>
          <w:p w14:paraId="4C8CE743" w14:textId="77777777" w:rsidR="001C61AF" w:rsidRPr="001C61AF" w:rsidRDefault="001C61AF" w:rsidP="001C61AF">
            <w:pPr>
              <w:rPr>
                <w:lang w:val="vi-VN"/>
              </w:rPr>
            </w:pPr>
            <w:r w:rsidRPr="001C61AF">
              <w:rPr>
                <w:lang w:val="vi-VN"/>
              </w:rPr>
              <w:t>Name</w:t>
            </w:r>
          </w:p>
        </w:tc>
        <w:tc>
          <w:tcPr>
            <w:tcW w:w="1860" w:type="dxa"/>
            <w:vAlign w:val="center"/>
            <w:hideMark/>
          </w:tcPr>
          <w:p w14:paraId="5490D912" w14:textId="77777777" w:rsidR="001C61AF" w:rsidRPr="001C61AF" w:rsidRDefault="001C61AF" w:rsidP="001C61AF">
            <w:pPr>
              <w:rPr>
                <w:lang w:val="vi-VN"/>
              </w:rPr>
            </w:pPr>
            <w:r w:rsidRPr="001C61AF">
              <w:rPr>
                <w:lang w:val="vi-VN"/>
              </w:rPr>
              <w:t>nvarchar(200)</w:t>
            </w:r>
          </w:p>
        </w:tc>
        <w:tc>
          <w:tcPr>
            <w:tcW w:w="4185" w:type="dxa"/>
            <w:vAlign w:val="center"/>
            <w:hideMark/>
          </w:tcPr>
          <w:p w14:paraId="53E45850" w14:textId="77777777" w:rsidR="001C61AF" w:rsidRPr="001C61AF" w:rsidRDefault="001C61AF" w:rsidP="001C61AF">
            <w:pPr>
              <w:rPr>
                <w:lang w:val="vi-VN"/>
              </w:rPr>
            </w:pPr>
            <w:r w:rsidRPr="001C61AF">
              <w:rPr>
                <w:lang w:val="vi-VN"/>
              </w:rPr>
              <w:t>Tên của người nộp đơn</w:t>
            </w:r>
          </w:p>
        </w:tc>
      </w:tr>
      <w:tr w:rsidR="001C61AF" w:rsidRPr="001C61AF" w14:paraId="22D58808" w14:textId="77777777" w:rsidTr="001C61AF">
        <w:trPr>
          <w:tblCellSpacing w:w="15" w:type="dxa"/>
        </w:trPr>
        <w:tc>
          <w:tcPr>
            <w:tcW w:w="0" w:type="auto"/>
            <w:vAlign w:val="center"/>
            <w:hideMark/>
          </w:tcPr>
          <w:p w14:paraId="3D209244" w14:textId="77777777" w:rsidR="001C61AF" w:rsidRPr="001C61AF" w:rsidRDefault="001C61AF" w:rsidP="001C61AF">
            <w:pPr>
              <w:rPr>
                <w:lang w:val="vi-VN"/>
              </w:rPr>
            </w:pPr>
            <w:r w:rsidRPr="001C61AF">
              <w:rPr>
                <w:lang w:val="vi-VN"/>
              </w:rPr>
              <w:t>6</w:t>
            </w:r>
          </w:p>
        </w:tc>
        <w:tc>
          <w:tcPr>
            <w:tcW w:w="1898" w:type="dxa"/>
            <w:vAlign w:val="center"/>
            <w:hideMark/>
          </w:tcPr>
          <w:p w14:paraId="259801F6" w14:textId="77777777" w:rsidR="001C61AF" w:rsidRPr="001C61AF" w:rsidRDefault="001C61AF" w:rsidP="001C61AF">
            <w:pPr>
              <w:rPr>
                <w:lang w:val="vi-VN"/>
              </w:rPr>
            </w:pPr>
            <w:r w:rsidRPr="001C61AF">
              <w:rPr>
                <w:lang w:val="vi-VN"/>
              </w:rPr>
              <w:t>Mail</w:t>
            </w:r>
          </w:p>
        </w:tc>
        <w:tc>
          <w:tcPr>
            <w:tcW w:w="1860" w:type="dxa"/>
            <w:vAlign w:val="center"/>
            <w:hideMark/>
          </w:tcPr>
          <w:p w14:paraId="53900A3D" w14:textId="77777777" w:rsidR="001C61AF" w:rsidRPr="001C61AF" w:rsidRDefault="001C61AF" w:rsidP="001C61AF">
            <w:pPr>
              <w:rPr>
                <w:lang w:val="vi-VN"/>
              </w:rPr>
            </w:pPr>
            <w:r w:rsidRPr="001C61AF">
              <w:rPr>
                <w:lang w:val="vi-VN"/>
              </w:rPr>
              <w:t>char(50)</w:t>
            </w:r>
          </w:p>
        </w:tc>
        <w:tc>
          <w:tcPr>
            <w:tcW w:w="4185" w:type="dxa"/>
            <w:vAlign w:val="center"/>
            <w:hideMark/>
          </w:tcPr>
          <w:p w14:paraId="57E5B820" w14:textId="77777777" w:rsidR="001C61AF" w:rsidRPr="001C61AF" w:rsidRDefault="001C61AF" w:rsidP="001C61AF">
            <w:pPr>
              <w:rPr>
                <w:lang w:val="vi-VN"/>
              </w:rPr>
            </w:pPr>
            <w:r w:rsidRPr="001C61AF">
              <w:rPr>
                <w:lang w:val="vi-VN"/>
              </w:rPr>
              <w:t>Email của người nộp đơn</w:t>
            </w:r>
          </w:p>
        </w:tc>
      </w:tr>
      <w:tr w:rsidR="001C61AF" w:rsidRPr="001C61AF" w14:paraId="1FE90DA3" w14:textId="77777777" w:rsidTr="001C61AF">
        <w:trPr>
          <w:tblCellSpacing w:w="15" w:type="dxa"/>
        </w:trPr>
        <w:tc>
          <w:tcPr>
            <w:tcW w:w="0" w:type="auto"/>
            <w:vAlign w:val="center"/>
            <w:hideMark/>
          </w:tcPr>
          <w:p w14:paraId="74D05DAA" w14:textId="77777777" w:rsidR="001C61AF" w:rsidRPr="001C61AF" w:rsidRDefault="001C61AF" w:rsidP="001C61AF">
            <w:pPr>
              <w:rPr>
                <w:lang w:val="vi-VN"/>
              </w:rPr>
            </w:pPr>
            <w:r w:rsidRPr="001C61AF">
              <w:rPr>
                <w:lang w:val="vi-VN"/>
              </w:rPr>
              <w:t>7</w:t>
            </w:r>
          </w:p>
        </w:tc>
        <w:tc>
          <w:tcPr>
            <w:tcW w:w="1898" w:type="dxa"/>
            <w:vAlign w:val="center"/>
            <w:hideMark/>
          </w:tcPr>
          <w:p w14:paraId="78A63CE3" w14:textId="77777777" w:rsidR="001C61AF" w:rsidRPr="001C61AF" w:rsidRDefault="001C61AF" w:rsidP="001C61AF">
            <w:pPr>
              <w:rPr>
                <w:lang w:val="vi-VN"/>
              </w:rPr>
            </w:pPr>
            <w:r w:rsidRPr="001C61AF">
              <w:rPr>
                <w:lang w:val="vi-VN"/>
              </w:rPr>
              <w:t>CV</w:t>
            </w:r>
          </w:p>
        </w:tc>
        <w:tc>
          <w:tcPr>
            <w:tcW w:w="1860" w:type="dxa"/>
            <w:vAlign w:val="center"/>
            <w:hideMark/>
          </w:tcPr>
          <w:p w14:paraId="1C7AD3AB" w14:textId="77777777" w:rsidR="001C61AF" w:rsidRPr="001C61AF" w:rsidRDefault="001C61AF" w:rsidP="001C61AF">
            <w:pPr>
              <w:rPr>
                <w:lang w:val="vi-VN"/>
              </w:rPr>
            </w:pPr>
            <w:r w:rsidRPr="001C61AF">
              <w:rPr>
                <w:lang w:val="vi-VN"/>
              </w:rPr>
              <w:t>ntext</w:t>
            </w:r>
          </w:p>
        </w:tc>
        <w:tc>
          <w:tcPr>
            <w:tcW w:w="4185" w:type="dxa"/>
            <w:vAlign w:val="center"/>
            <w:hideMark/>
          </w:tcPr>
          <w:p w14:paraId="2F16FCB2" w14:textId="77777777" w:rsidR="001C61AF" w:rsidRPr="001C61AF" w:rsidRDefault="001C61AF" w:rsidP="001C61AF">
            <w:pPr>
              <w:rPr>
                <w:lang w:val="vi-VN"/>
              </w:rPr>
            </w:pPr>
            <w:r w:rsidRPr="001C61AF">
              <w:rPr>
                <w:lang w:val="vi-VN"/>
              </w:rPr>
              <w:t>CV của người nộp đơn</w:t>
            </w:r>
          </w:p>
        </w:tc>
      </w:tr>
      <w:tr w:rsidR="001C61AF" w:rsidRPr="001C61AF" w14:paraId="046FD585" w14:textId="77777777" w:rsidTr="001C61AF">
        <w:trPr>
          <w:tblCellSpacing w:w="15" w:type="dxa"/>
        </w:trPr>
        <w:tc>
          <w:tcPr>
            <w:tcW w:w="0" w:type="auto"/>
            <w:vAlign w:val="center"/>
            <w:hideMark/>
          </w:tcPr>
          <w:p w14:paraId="4ABCD8F1" w14:textId="77777777" w:rsidR="001C61AF" w:rsidRPr="001C61AF" w:rsidRDefault="001C61AF" w:rsidP="001C61AF">
            <w:pPr>
              <w:rPr>
                <w:lang w:val="vi-VN"/>
              </w:rPr>
            </w:pPr>
            <w:r w:rsidRPr="001C61AF">
              <w:rPr>
                <w:lang w:val="vi-VN"/>
              </w:rPr>
              <w:t>8</w:t>
            </w:r>
          </w:p>
        </w:tc>
        <w:tc>
          <w:tcPr>
            <w:tcW w:w="1898" w:type="dxa"/>
            <w:vAlign w:val="center"/>
            <w:hideMark/>
          </w:tcPr>
          <w:p w14:paraId="49DB6E44" w14:textId="77777777" w:rsidR="001C61AF" w:rsidRPr="001C61AF" w:rsidRDefault="001C61AF" w:rsidP="001C61AF">
            <w:pPr>
              <w:rPr>
                <w:lang w:val="vi-VN"/>
              </w:rPr>
            </w:pPr>
            <w:r w:rsidRPr="001C61AF">
              <w:rPr>
                <w:lang w:val="vi-VN"/>
              </w:rPr>
              <w:t>CoverLetter</w:t>
            </w:r>
          </w:p>
        </w:tc>
        <w:tc>
          <w:tcPr>
            <w:tcW w:w="1860" w:type="dxa"/>
            <w:vAlign w:val="center"/>
            <w:hideMark/>
          </w:tcPr>
          <w:p w14:paraId="022202F2" w14:textId="77777777" w:rsidR="001C61AF" w:rsidRPr="001C61AF" w:rsidRDefault="001C61AF" w:rsidP="001C61AF">
            <w:pPr>
              <w:rPr>
                <w:lang w:val="vi-VN"/>
              </w:rPr>
            </w:pPr>
            <w:r w:rsidRPr="001C61AF">
              <w:rPr>
                <w:lang w:val="vi-VN"/>
              </w:rPr>
              <w:t>ntext</w:t>
            </w:r>
          </w:p>
        </w:tc>
        <w:tc>
          <w:tcPr>
            <w:tcW w:w="4185" w:type="dxa"/>
            <w:vAlign w:val="center"/>
            <w:hideMark/>
          </w:tcPr>
          <w:p w14:paraId="6DD7A207" w14:textId="77777777" w:rsidR="001C61AF" w:rsidRPr="001C61AF" w:rsidRDefault="001C61AF" w:rsidP="001C61AF">
            <w:pPr>
              <w:rPr>
                <w:lang w:val="vi-VN"/>
              </w:rPr>
            </w:pPr>
            <w:r w:rsidRPr="001C61AF">
              <w:rPr>
                <w:lang w:val="vi-VN"/>
              </w:rPr>
              <w:t>Thư xin việc của người nộp đơn</w:t>
            </w:r>
          </w:p>
        </w:tc>
      </w:tr>
      <w:tr w:rsidR="001C61AF" w:rsidRPr="001C61AF" w14:paraId="623D01A1" w14:textId="77777777" w:rsidTr="001C61AF">
        <w:trPr>
          <w:tblCellSpacing w:w="15" w:type="dxa"/>
        </w:trPr>
        <w:tc>
          <w:tcPr>
            <w:tcW w:w="0" w:type="auto"/>
            <w:vAlign w:val="center"/>
            <w:hideMark/>
          </w:tcPr>
          <w:p w14:paraId="515EF3CE" w14:textId="77777777" w:rsidR="001C61AF" w:rsidRPr="001C61AF" w:rsidRDefault="001C61AF" w:rsidP="001C61AF">
            <w:pPr>
              <w:rPr>
                <w:lang w:val="vi-VN"/>
              </w:rPr>
            </w:pPr>
            <w:r w:rsidRPr="001C61AF">
              <w:rPr>
                <w:lang w:val="vi-VN"/>
              </w:rPr>
              <w:t>9</w:t>
            </w:r>
          </w:p>
        </w:tc>
        <w:tc>
          <w:tcPr>
            <w:tcW w:w="1898" w:type="dxa"/>
            <w:vAlign w:val="center"/>
            <w:hideMark/>
          </w:tcPr>
          <w:p w14:paraId="42BC1149" w14:textId="77777777" w:rsidR="001C61AF" w:rsidRPr="001C61AF" w:rsidRDefault="001C61AF" w:rsidP="001C61AF">
            <w:pPr>
              <w:rPr>
                <w:lang w:val="vi-VN"/>
              </w:rPr>
            </w:pPr>
            <w:r w:rsidRPr="001C61AF">
              <w:rPr>
                <w:lang w:val="vi-VN"/>
              </w:rPr>
              <w:t>ApplyStatus</w:t>
            </w:r>
          </w:p>
        </w:tc>
        <w:tc>
          <w:tcPr>
            <w:tcW w:w="1860" w:type="dxa"/>
            <w:vAlign w:val="center"/>
            <w:hideMark/>
          </w:tcPr>
          <w:p w14:paraId="43EFE321" w14:textId="77777777" w:rsidR="001C61AF" w:rsidRPr="001C61AF" w:rsidRDefault="001C61AF" w:rsidP="001C61AF">
            <w:pPr>
              <w:rPr>
                <w:lang w:val="vi-VN"/>
              </w:rPr>
            </w:pPr>
            <w:r w:rsidRPr="001C61AF">
              <w:rPr>
                <w:lang w:val="vi-VN"/>
              </w:rPr>
              <w:t>nvarchar(100)</w:t>
            </w:r>
          </w:p>
        </w:tc>
        <w:tc>
          <w:tcPr>
            <w:tcW w:w="4185" w:type="dxa"/>
            <w:vAlign w:val="center"/>
            <w:hideMark/>
          </w:tcPr>
          <w:p w14:paraId="64E93903" w14:textId="77777777" w:rsidR="001C61AF" w:rsidRPr="001C61AF" w:rsidRDefault="001C61AF" w:rsidP="001C61AF">
            <w:pPr>
              <w:rPr>
                <w:lang w:val="vi-VN"/>
              </w:rPr>
            </w:pPr>
            <w:r w:rsidRPr="001C61AF">
              <w:rPr>
                <w:lang w:val="vi-VN"/>
              </w:rPr>
              <w:t>Trạng thái đơn nộp</w:t>
            </w:r>
          </w:p>
        </w:tc>
      </w:tr>
    </w:tbl>
    <w:p w14:paraId="3BB9BB41" w14:textId="77777777" w:rsidR="00073382" w:rsidRPr="00073382" w:rsidRDefault="00073382" w:rsidP="00073382"/>
    <w:p w14:paraId="557BF377" w14:textId="4932DBE9" w:rsidR="00073382" w:rsidRDefault="001C61AF" w:rsidP="00073382">
      <w:pPr>
        <w:pStyle w:val="Heading4"/>
      </w:pPr>
      <w:r>
        <w:t xml:space="preserve">Bảng </w:t>
      </w:r>
      <w:r w:rsidRPr="001C61AF">
        <w:t>tbl_Category</w:t>
      </w:r>
    </w:p>
    <w:p w14:paraId="05F2E5F2" w14:textId="77777777" w:rsidR="001C61AF" w:rsidRPr="001C61AF" w:rsidRDefault="001C61AF" w:rsidP="001C61AF"/>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00"/>
        <w:gridCol w:w="4410"/>
      </w:tblGrid>
      <w:tr w:rsidR="001C61AF" w:rsidRPr="001C61AF" w14:paraId="6D6CB3A6" w14:textId="77777777" w:rsidTr="001C61AF">
        <w:trPr>
          <w:tblHeader/>
          <w:tblCellSpacing w:w="15" w:type="dxa"/>
        </w:trPr>
        <w:tc>
          <w:tcPr>
            <w:tcW w:w="0" w:type="auto"/>
            <w:vAlign w:val="center"/>
            <w:hideMark/>
          </w:tcPr>
          <w:p w14:paraId="59A6B34A" w14:textId="77777777" w:rsidR="001C61AF" w:rsidRPr="001C61AF" w:rsidRDefault="001C61AF" w:rsidP="005B35B0">
            <w:pPr>
              <w:tabs>
                <w:tab w:val="left" w:pos="2940"/>
              </w:tabs>
              <w:jc w:val="center"/>
              <w:rPr>
                <w:b/>
                <w:bCs/>
                <w:lang w:val="vi-VN"/>
              </w:rPr>
            </w:pPr>
            <w:r w:rsidRPr="001C61AF">
              <w:rPr>
                <w:b/>
                <w:bCs/>
                <w:lang w:val="vi-VN"/>
              </w:rPr>
              <w:t>STT</w:t>
            </w:r>
          </w:p>
        </w:tc>
        <w:tc>
          <w:tcPr>
            <w:tcW w:w="1898" w:type="dxa"/>
            <w:vAlign w:val="center"/>
            <w:hideMark/>
          </w:tcPr>
          <w:p w14:paraId="6B390714" w14:textId="77777777" w:rsidR="001C61AF" w:rsidRPr="001C61AF" w:rsidRDefault="001C61AF" w:rsidP="005B35B0">
            <w:pPr>
              <w:tabs>
                <w:tab w:val="left" w:pos="2940"/>
              </w:tabs>
              <w:jc w:val="center"/>
              <w:rPr>
                <w:b/>
                <w:bCs/>
                <w:lang w:val="vi-VN"/>
              </w:rPr>
            </w:pPr>
            <w:r w:rsidRPr="001C61AF">
              <w:rPr>
                <w:b/>
                <w:bCs/>
                <w:lang w:val="vi-VN"/>
              </w:rPr>
              <w:t>Tên Trường</w:t>
            </w:r>
          </w:p>
        </w:tc>
        <w:tc>
          <w:tcPr>
            <w:tcW w:w="1770" w:type="dxa"/>
            <w:vAlign w:val="center"/>
            <w:hideMark/>
          </w:tcPr>
          <w:p w14:paraId="05D18B5F" w14:textId="77777777" w:rsidR="001C61AF" w:rsidRPr="001C61AF" w:rsidRDefault="001C61AF" w:rsidP="005B35B0">
            <w:pPr>
              <w:tabs>
                <w:tab w:val="left" w:pos="2940"/>
              </w:tabs>
              <w:jc w:val="center"/>
              <w:rPr>
                <w:b/>
                <w:bCs/>
                <w:lang w:val="vi-VN"/>
              </w:rPr>
            </w:pPr>
            <w:r w:rsidRPr="001C61AF">
              <w:rPr>
                <w:b/>
                <w:bCs/>
                <w:lang w:val="vi-VN"/>
              </w:rPr>
              <w:t>Kiểu Dữ Liệu</w:t>
            </w:r>
          </w:p>
        </w:tc>
        <w:tc>
          <w:tcPr>
            <w:tcW w:w="4365" w:type="dxa"/>
            <w:vAlign w:val="center"/>
            <w:hideMark/>
          </w:tcPr>
          <w:p w14:paraId="52DC6DCA" w14:textId="77777777" w:rsidR="001C61AF" w:rsidRPr="001C61AF" w:rsidRDefault="001C61AF" w:rsidP="005B35B0">
            <w:pPr>
              <w:tabs>
                <w:tab w:val="left" w:pos="2940"/>
              </w:tabs>
              <w:jc w:val="center"/>
              <w:rPr>
                <w:b/>
                <w:bCs/>
                <w:lang w:val="vi-VN"/>
              </w:rPr>
            </w:pPr>
            <w:r w:rsidRPr="001C61AF">
              <w:rPr>
                <w:b/>
                <w:bCs/>
                <w:lang w:val="vi-VN"/>
              </w:rPr>
              <w:t>Mô Tả</w:t>
            </w:r>
          </w:p>
        </w:tc>
      </w:tr>
      <w:tr w:rsidR="001C61AF" w:rsidRPr="001C61AF" w14:paraId="633F2693" w14:textId="77777777" w:rsidTr="001C61AF">
        <w:trPr>
          <w:tblCellSpacing w:w="15" w:type="dxa"/>
        </w:trPr>
        <w:tc>
          <w:tcPr>
            <w:tcW w:w="0" w:type="auto"/>
            <w:vAlign w:val="center"/>
            <w:hideMark/>
          </w:tcPr>
          <w:p w14:paraId="7E34DC44" w14:textId="77777777" w:rsidR="001C61AF" w:rsidRPr="001C61AF" w:rsidRDefault="001C61AF" w:rsidP="001C61AF">
            <w:pPr>
              <w:tabs>
                <w:tab w:val="left" w:pos="2940"/>
              </w:tabs>
              <w:rPr>
                <w:lang w:val="vi-VN"/>
              </w:rPr>
            </w:pPr>
            <w:r w:rsidRPr="001C61AF">
              <w:rPr>
                <w:lang w:val="vi-VN"/>
              </w:rPr>
              <w:t>1</w:t>
            </w:r>
          </w:p>
        </w:tc>
        <w:tc>
          <w:tcPr>
            <w:tcW w:w="1898" w:type="dxa"/>
            <w:vAlign w:val="center"/>
            <w:hideMark/>
          </w:tcPr>
          <w:p w14:paraId="4CF30B5F" w14:textId="77777777" w:rsidR="001C61AF" w:rsidRPr="001C61AF" w:rsidRDefault="001C61AF" w:rsidP="001C61AF">
            <w:pPr>
              <w:tabs>
                <w:tab w:val="left" w:pos="2940"/>
              </w:tabs>
              <w:rPr>
                <w:lang w:val="vi-VN"/>
              </w:rPr>
            </w:pPr>
            <w:r w:rsidRPr="001C61AF">
              <w:rPr>
                <w:lang w:val="vi-VN"/>
              </w:rPr>
              <w:t>ID</w:t>
            </w:r>
          </w:p>
        </w:tc>
        <w:tc>
          <w:tcPr>
            <w:tcW w:w="1770" w:type="dxa"/>
            <w:vAlign w:val="center"/>
            <w:hideMark/>
          </w:tcPr>
          <w:p w14:paraId="2308204B" w14:textId="77777777" w:rsidR="001C61AF" w:rsidRPr="001C61AF" w:rsidRDefault="001C61AF" w:rsidP="001C61AF">
            <w:pPr>
              <w:tabs>
                <w:tab w:val="left" w:pos="2940"/>
              </w:tabs>
              <w:rPr>
                <w:lang w:val="vi-VN"/>
              </w:rPr>
            </w:pPr>
            <w:r w:rsidRPr="001C61AF">
              <w:rPr>
                <w:lang w:val="vi-VN"/>
              </w:rPr>
              <w:t>bigint</w:t>
            </w:r>
          </w:p>
        </w:tc>
        <w:tc>
          <w:tcPr>
            <w:tcW w:w="4365" w:type="dxa"/>
            <w:vAlign w:val="center"/>
            <w:hideMark/>
          </w:tcPr>
          <w:p w14:paraId="09CB9C7D" w14:textId="77777777" w:rsidR="001C61AF" w:rsidRPr="001C61AF" w:rsidRDefault="001C61AF" w:rsidP="001C61AF">
            <w:pPr>
              <w:tabs>
                <w:tab w:val="left" w:pos="2940"/>
              </w:tabs>
              <w:rPr>
                <w:lang w:val="vi-VN"/>
              </w:rPr>
            </w:pPr>
            <w:r w:rsidRPr="001C61AF">
              <w:rPr>
                <w:lang w:val="vi-VN"/>
              </w:rPr>
              <w:t>Khóa chính</w:t>
            </w:r>
          </w:p>
        </w:tc>
      </w:tr>
      <w:tr w:rsidR="001C61AF" w:rsidRPr="001C61AF" w14:paraId="1E215290" w14:textId="77777777" w:rsidTr="001C61AF">
        <w:trPr>
          <w:tblCellSpacing w:w="15" w:type="dxa"/>
        </w:trPr>
        <w:tc>
          <w:tcPr>
            <w:tcW w:w="0" w:type="auto"/>
            <w:vAlign w:val="center"/>
            <w:hideMark/>
          </w:tcPr>
          <w:p w14:paraId="08B7B3F7" w14:textId="77777777" w:rsidR="001C61AF" w:rsidRPr="001C61AF" w:rsidRDefault="001C61AF" w:rsidP="001C61AF">
            <w:pPr>
              <w:tabs>
                <w:tab w:val="left" w:pos="2940"/>
              </w:tabs>
              <w:rPr>
                <w:lang w:val="vi-VN"/>
              </w:rPr>
            </w:pPr>
            <w:r w:rsidRPr="001C61AF">
              <w:rPr>
                <w:lang w:val="vi-VN"/>
              </w:rPr>
              <w:t>2</w:t>
            </w:r>
          </w:p>
        </w:tc>
        <w:tc>
          <w:tcPr>
            <w:tcW w:w="1898" w:type="dxa"/>
            <w:vAlign w:val="center"/>
            <w:hideMark/>
          </w:tcPr>
          <w:p w14:paraId="0A7FC70D" w14:textId="77777777" w:rsidR="001C61AF" w:rsidRPr="001C61AF" w:rsidRDefault="001C61AF" w:rsidP="001C61AF">
            <w:pPr>
              <w:tabs>
                <w:tab w:val="left" w:pos="2940"/>
              </w:tabs>
              <w:rPr>
                <w:lang w:val="vi-VN"/>
              </w:rPr>
            </w:pPr>
            <w:r w:rsidRPr="001C61AF">
              <w:rPr>
                <w:lang w:val="vi-VN"/>
              </w:rPr>
              <w:t>Name</w:t>
            </w:r>
          </w:p>
        </w:tc>
        <w:tc>
          <w:tcPr>
            <w:tcW w:w="1770" w:type="dxa"/>
            <w:vAlign w:val="center"/>
            <w:hideMark/>
          </w:tcPr>
          <w:p w14:paraId="6303F9AA" w14:textId="77777777" w:rsidR="001C61AF" w:rsidRPr="001C61AF" w:rsidRDefault="001C61AF" w:rsidP="001C61AF">
            <w:pPr>
              <w:tabs>
                <w:tab w:val="left" w:pos="2940"/>
              </w:tabs>
              <w:rPr>
                <w:lang w:val="vi-VN"/>
              </w:rPr>
            </w:pPr>
            <w:r w:rsidRPr="001C61AF">
              <w:rPr>
                <w:lang w:val="vi-VN"/>
              </w:rPr>
              <w:t>nvarchar(100)</w:t>
            </w:r>
          </w:p>
        </w:tc>
        <w:tc>
          <w:tcPr>
            <w:tcW w:w="4365" w:type="dxa"/>
            <w:vAlign w:val="center"/>
            <w:hideMark/>
          </w:tcPr>
          <w:p w14:paraId="2A8DD496" w14:textId="77777777" w:rsidR="001C61AF" w:rsidRPr="001C61AF" w:rsidRDefault="001C61AF" w:rsidP="001C61AF">
            <w:pPr>
              <w:tabs>
                <w:tab w:val="left" w:pos="2940"/>
              </w:tabs>
              <w:rPr>
                <w:lang w:val="vi-VN"/>
              </w:rPr>
            </w:pPr>
            <w:r w:rsidRPr="001C61AF">
              <w:rPr>
                <w:lang w:val="vi-VN"/>
              </w:rPr>
              <w:t>Tên danh mục</w:t>
            </w:r>
          </w:p>
        </w:tc>
      </w:tr>
      <w:tr w:rsidR="001C61AF" w:rsidRPr="001C61AF" w14:paraId="171D135E" w14:textId="77777777" w:rsidTr="001C61AF">
        <w:trPr>
          <w:tblCellSpacing w:w="15" w:type="dxa"/>
        </w:trPr>
        <w:tc>
          <w:tcPr>
            <w:tcW w:w="0" w:type="auto"/>
            <w:vAlign w:val="center"/>
            <w:hideMark/>
          </w:tcPr>
          <w:p w14:paraId="7F693081" w14:textId="77777777" w:rsidR="001C61AF" w:rsidRPr="001C61AF" w:rsidRDefault="001C61AF" w:rsidP="001C61AF">
            <w:pPr>
              <w:tabs>
                <w:tab w:val="left" w:pos="2940"/>
              </w:tabs>
              <w:rPr>
                <w:lang w:val="vi-VN"/>
              </w:rPr>
            </w:pPr>
            <w:r w:rsidRPr="001C61AF">
              <w:rPr>
                <w:lang w:val="vi-VN"/>
              </w:rPr>
              <w:t>3</w:t>
            </w:r>
          </w:p>
        </w:tc>
        <w:tc>
          <w:tcPr>
            <w:tcW w:w="1898" w:type="dxa"/>
            <w:vAlign w:val="center"/>
            <w:hideMark/>
          </w:tcPr>
          <w:p w14:paraId="0176CF09" w14:textId="77777777" w:rsidR="001C61AF" w:rsidRPr="001C61AF" w:rsidRDefault="001C61AF" w:rsidP="001C61AF">
            <w:pPr>
              <w:tabs>
                <w:tab w:val="left" w:pos="2940"/>
              </w:tabs>
              <w:rPr>
                <w:lang w:val="vi-VN"/>
              </w:rPr>
            </w:pPr>
            <w:r w:rsidRPr="001C61AF">
              <w:rPr>
                <w:lang w:val="vi-VN"/>
              </w:rPr>
              <w:t>image</w:t>
            </w:r>
          </w:p>
        </w:tc>
        <w:tc>
          <w:tcPr>
            <w:tcW w:w="1770" w:type="dxa"/>
            <w:vAlign w:val="center"/>
            <w:hideMark/>
          </w:tcPr>
          <w:p w14:paraId="45F13DA6" w14:textId="77777777" w:rsidR="001C61AF" w:rsidRPr="001C61AF" w:rsidRDefault="001C61AF" w:rsidP="001C61AF">
            <w:pPr>
              <w:tabs>
                <w:tab w:val="left" w:pos="2940"/>
              </w:tabs>
              <w:rPr>
                <w:lang w:val="vi-VN"/>
              </w:rPr>
            </w:pPr>
            <w:r w:rsidRPr="001C61AF">
              <w:rPr>
                <w:lang w:val="vi-VN"/>
              </w:rPr>
              <w:t>ntext</w:t>
            </w:r>
          </w:p>
        </w:tc>
        <w:tc>
          <w:tcPr>
            <w:tcW w:w="4365" w:type="dxa"/>
            <w:vAlign w:val="center"/>
            <w:hideMark/>
          </w:tcPr>
          <w:p w14:paraId="52D6D7AE" w14:textId="77777777" w:rsidR="001C61AF" w:rsidRPr="001C61AF" w:rsidRDefault="001C61AF" w:rsidP="001C61AF">
            <w:pPr>
              <w:tabs>
                <w:tab w:val="left" w:pos="2940"/>
              </w:tabs>
              <w:rPr>
                <w:lang w:val="vi-VN"/>
              </w:rPr>
            </w:pPr>
            <w:r w:rsidRPr="001C61AF">
              <w:rPr>
                <w:lang w:val="vi-VN"/>
              </w:rPr>
              <w:t>Hình ảnh của danh mục</w:t>
            </w:r>
          </w:p>
        </w:tc>
      </w:tr>
    </w:tbl>
    <w:p w14:paraId="7BF5EF72" w14:textId="77777777" w:rsidR="001C61AF" w:rsidRDefault="001C61AF" w:rsidP="001C61AF">
      <w:pPr>
        <w:pStyle w:val="Heading4"/>
        <w:numPr>
          <w:ilvl w:val="0"/>
          <w:numId w:val="0"/>
        </w:numPr>
      </w:pPr>
    </w:p>
    <w:p w14:paraId="3FF43BB8" w14:textId="02A238E6" w:rsidR="001C61AF" w:rsidRPr="001C61AF" w:rsidRDefault="001C61AF" w:rsidP="001C61AF">
      <w:pPr>
        <w:pStyle w:val="Heading4"/>
      </w:pPr>
      <w:r>
        <w:t xml:space="preserve">Bảng </w:t>
      </w:r>
      <w:r w:rsidRPr="001C61AF">
        <w:t>tbl_Company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00"/>
        <w:gridCol w:w="4410"/>
      </w:tblGrid>
      <w:tr w:rsidR="001C61AF" w:rsidRPr="001C61AF" w14:paraId="0A058BC0" w14:textId="77777777" w:rsidTr="001C61AF">
        <w:trPr>
          <w:tblHeader/>
          <w:tblCellSpacing w:w="15" w:type="dxa"/>
        </w:trPr>
        <w:tc>
          <w:tcPr>
            <w:tcW w:w="0" w:type="auto"/>
            <w:vAlign w:val="center"/>
            <w:hideMark/>
          </w:tcPr>
          <w:p w14:paraId="375B8B04" w14:textId="77777777" w:rsidR="001C61AF" w:rsidRPr="001C61AF" w:rsidRDefault="001C61AF" w:rsidP="005B35B0">
            <w:pPr>
              <w:jc w:val="center"/>
              <w:rPr>
                <w:b/>
                <w:bCs/>
                <w:lang w:val="vi-VN"/>
              </w:rPr>
            </w:pPr>
            <w:r w:rsidRPr="001C61AF">
              <w:rPr>
                <w:b/>
                <w:bCs/>
                <w:lang w:val="vi-VN"/>
              </w:rPr>
              <w:t>STT</w:t>
            </w:r>
          </w:p>
        </w:tc>
        <w:tc>
          <w:tcPr>
            <w:tcW w:w="1898" w:type="dxa"/>
            <w:vAlign w:val="center"/>
            <w:hideMark/>
          </w:tcPr>
          <w:p w14:paraId="4DF0D96A" w14:textId="77777777" w:rsidR="001C61AF" w:rsidRPr="001C61AF" w:rsidRDefault="001C61AF" w:rsidP="005B35B0">
            <w:pPr>
              <w:jc w:val="center"/>
              <w:rPr>
                <w:b/>
                <w:bCs/>
                <w:lang w:val="vi-VN"/>
              </w:rPr>
            </w:pPr>
            <w:r w:rsidRPr="001C61AF">
              <w:rPr>
                <w:b/>
                <w:bCs/>
                <w:lang w:val="vi-VN"/>
              </w:rPr>
              <w:t>Tên Trường</w:t>
            </w:r>
          </w:p>
        </w:tc>
        <w:tc>
          <w:tcPr>
            <w:tcW w:w="1770" w:type="dxa"/>
            <w:vAlign w:val="center"/>
            <w:hideMark/>
          </w:tcPr>
          <w:p w14:paraId="2BD1A3DB" w14:textId="77777777" w:rsidR="001C61AF" w:rsidRPr="001C61AF" w:rsidRDefault="001C61AF" w:rsidP="005B35B0">
            <w:pPr>
              <w:jc w:val="center"/>
              <w:rPr>
                <w:b/>
                <w:bCs/>
                <w:lang w:val="vi-VN"/>
              </w:rPr>
            </w:pPr>
            <w:r w:rsidRPr="001C61AF">
              <w:rPr>
                <w:b/>
                <w:bCs/>
                <w:lang w:val="vi-VN"/>
              </w:rPr>
              <w:t>Kiểu Dữ Liệu</w:t>
            </w:r>
          </w:p>
        </w:tc>
        <w:tc>
          <w:tcPr>
            <w:tcW w:w="4365" w:type="dxa"/>
            <w:vAlign w:val="center"/>
            <w:hideMark/>
          </w:tcPr>
          <w:p w14:paraId="2487D510" w14:textId="77777777" w:rsidR="001C61AF" w:rsidRPr="001C61AF" w:rsidRDefault="001C61AF" w:rsidP="005B35B0">
            <w:pPr>
              <w:jc w:val="center"/>
              <w:rPr>
                <w:b/>
                <w:bCs/>
                <w:lang w:val="vi-VN"/>
              </w:rPr>
            </w:pPr>
            <w:r w:rsidRPr="001C61AF">
              <w:rPr>
                <w:b/>
                <w:bCs/>
                <w:lang w:val="vi-VN"/>
              </w:rPr>
              <w:t>Mô Tả</w:t>
            </w:r>
          </w:p>
        </w:tc>
      </w:tr>
      <w:tr w:rsidR="001C61AF" w:rsidRPr="001C61AF" w14:paraId="779B68B6" w14:textId="77777777" w:rsidTr="001C61AF">
        <w:trPr>
          <w:tblCellSpacing w:w="15" w:type="dxa"/>
        </w:trPr>
        <w:tc>
          <w:tcPr>
            <w:tcW w:w="0" w:type="auto"/>
            <w:vAlign w:val="center"/>
            <w:hideMark/>
          </w:tcPr>
          <w:p w14:paraId="11CEFC6D" w14:textId="77777777" w:rsidR="001C61AF" w:rsidRPr="001C61AF" w:rsidRDefault="001C61AF" w:rsidP="001C61AF">
            <w:pPr>
              <w:rPr>
                <w:lang w:val="vi-VN"/>
              </w:rPr>
            </w:pPr>
            <w:r w:rsidRPr="001C61AF">
              <w:rPr>
                <w:lang w:val="vi-VN"/>
              </w:rPr>
              <w:t>1</w:t>
            </w:r>
          </w:p>
        </w:tc>
        <w:tc>
          <w:tcPr>
            <w:tcW w:w="1898" w:type="dxa"/>
            <w:vAlign w:val="center"/>
            <w:hideMark/>
          </w:tcPr>
          <w:p w14:paraId="4CB69380" w14:textId="77777777" w:rsidR="001C61AF" w:rsidRPr="001C61AF" w:rsidRDefault="001C61AF" w:rsidP="001C61AF">
            <w:pPr>
              <w:rPr>
                <w:lang w:val="vi-VN"/>
              </w:rPr>
            </w:pPr>
            <w:r w:rsidRPr="001C61AF">
              <w:rPr>
                <w:lang w:val="vi-VN"/>
              </w:rPr>
              <w:t>ID</w:t>
            </w:r>
          </w:p>
        </w:tc>
        <w:tc>
          <w:tcPr>
            <w:tcW w:w="1770" w:type="dxa"/>
            <w:vAlign w:val="center"/>
            <w:hideMark/>
          </w:tcPr>
          <w:p w14:paraId="13456E4B" w14:textId="77777777" w:rsidR="001C61AF" w:rsidRPr="001C61AF" w:rsidRDefault="001C61AF" w:rsidP="001C61AF">
            <w:pPr>
              <w:rPr>
                <w:lang w:val="vi-VN"/>
              </w:rPr>
            </w:pPr>
            <w:r w:rsidRPr="001C61AF">
              <w:rPr>
                <w:lang w:val="vi-VN"/>
              </w:rPr>
              <w:t>bigint</w:t>
            </w:r>
          </w:p>
        </w:tc>
        <w:tc>
          <w:tcPr>
            <w:tcW w:w="4365" w:type="dxa"/>
            <w:vAlign w:val="center"/>
            <w:hideMark/>
          </w:tcPr>
          <w:p w14:paraId="69A4F016" w14:textId="77777777" w:rsidR="001C61AF" w:rsidRPr="001C61AF" w:rsidRDefault="001C61AF" w:rsidP="001C61AF">
            <w:pPr>
              <w:rPr>
                <w:lang w:val="vi-VN"/>
              </w:rPr>
            </w:pPr>
            <w:r w:rsidRPr="001C61AF">
              <w:rPr>
                <w:lang w:val="vi-VN"/>
              </w:rPr>
              <w:t>Khóa chính</w:t>
            </w:r>
          </w:p>
        </w:tc>
      </w:tr>
      <w:tr w:rsidR="001C61AF" w:rsidRPr="001C61AF" w14:paraId="623B5406" w14:textId="77777777" w:rsidTr="001C61AF">
        <w:trPr>
          <w:tblCellSpacing w:w="15" w:type="dxa"/>
        </w:trPr>
        <w:tc>
          <w:tcPr>
            <w:tcW w:w="0" w:type="auto"/>
            <w:vAlign w:val="center"/>
            <w:hideMark/>
          </w:tcPr>
          <w:p w14:paraId="200CFD77" w14:textId="77777777" w:rsidR="001C61AF" w:rsidRPr="001C61AF" w:rsidRDefault="001C61AF" w:rsidP="001C61AF">
            <w:pPr>
              <w:rPr>
                <w:lang w:val="vi-VN"/>
              </w:rPr>
            </w:pPr>
            <w:r w:rsidRPr="001C61AF">
              <w:rPr>
                <w:lang w:val="vi-VN"/>
              </w:rPr>
              <w:t>2</w:t>
            </w:r>
          </w:p>
        </w:tc>
        <w:tc>
          <w:tcPr>
            <w:tcW w:w="1898" w:type="dxa"/>
            <w:vAlign w:val="center"/>
            <w:hideMark/>
          </w:tcPr>
          <w:p w14:paraId="2D646EB6" w14:textId="77777777" w:rsidR="001C61AF" w:rsidRPr="001C61AF" w:rsidRDefault="001C61AF" w:rsidP="001C61AF">
            <w:pPr>
              <w:rPr>
                <w:lang w:val="vi-VN"/>
              </w:rPr>
            </w:pPr>
            <w:r w:rsidRPr="001C61AF">
              <w:rPr>
                <w:lang w:val="vi-VN"/>
              </w:rPr>
              <w:t>Name</w:t>
            </w:r>
          </w:p>
        </w:tc>
        <w:tc>
          <w:tcPr>
            <w:tcW w:w="1770" w:type="dxa"/>
            <w:vAlign w:val="center"/>
            <w:hideMark/>
          </w:tcPr>
          <w:p w14:paraId="00F8039A" w14:textId="77777777" w:rsidR="001C61AF" w:rsidRPr="001C61AF" w:rsidRDefault="001C61AF" w:rsidP="001C61AF">
            <w:pPr>
              <w:rPr>
                <w:lang w:val="vi-VN"/>
              </w:rPr>
            </w:pPr>
            <w:r w:rsidRPr="001C61AF">
              <w:rPr>
                <w:lang w:val="vi-VN"/>
              </w:rPr>
              <w:t>nvarchar(100)</w:t>
            </w:r>
          </w:p>
        </w:tc>
        <w:tc>
          <w:tcPr>
            <w:tcW w:w="4365" w:type="dxa"/>
            <w:vAlign w:val="center"/>
            <w:hideMark/>
          </w:tcPr>
          <w:p w14:paraId="45AEE95C" w14:textId="77777777" w:rsidR="001C61AF" w:rsidRPr="001C61AF" w:rsidRDefault="001C61AF" w:rsidP="001C61AF">
            <w:pPr>
              <w:rPr>
                <w:lang w:val="vi-VN"/>
              </w:rPr>
            </w:pPr>
            <w:r w:rsidRPr="001C61AF">
              <w:rPr>
                <w:lang w:val="vi-VN"/>
              </w:rPr>
              <w:t>Tên công ty</w:t>
            </w:r>
          </w:p>
        </w:tc>
      </w:tr>
      <w:tr w:rsidR="001C61AF" w:rsidRPr="001C61AF" w14:paraId="54B0CECC" w14:textId="77777777" w:rsidTr="001C61AF">
        <w:trPr>
          <w:tblCellSpacing w:w="15" w:type="dxa"/>
        </w:trPr>
        <w:tc>
          <w:tcPr>
            <w:tcW w:w="0" w:type="auto"/>
            <w:vAlign w:val="center"/>
            <w:hideMark/>
          </w:tcPr>
          <w:p w14:paraId="19135B2D" w14:textId="77777777" w:rsidR="001C61AF" w:rsidRPr="001C61AF" w:rsidRDefault="001C61AF" w:rsidP="001C61AF">
            <w:pPr>
              <w:rPr>
                <w:lang w:val="vi-VN"/>
              </w:rPr>
            </w:pPr>
            <w:r w:rsidRPr="001C61AF">
              <w:rPr>
                <w:lang w:val="vi-VN"/>
              </w:rPr>
              <w:t>3</w:t>
            </w:r>
          </w:p>
        </w:tc>
        <w:tc>
          <w:tcPr>
            <w:tcW w:w="1898" w:type="dxa"/>
            <w:vAlign w:val="center"/>
            <w:hideMark/>
          </w:tcPr>
          <w:p w14:paraId="169D7D88" w14:textId="77777777" w:rsidR="001C61AF" w:rsidRPr="001C61AF" w:rsidRDefault="001C61AF" w:rsidP="001C61AF">
            <w:pPr>
              <w:rPr>
                <w:lang w:val="vi-VN"/>
              </w:rPr>
            </w:pPr>
            <w:r w:rsidRPr="001C61AF">
              <w:rPr>
                <w:lang w:val="vi-VN"/>
              </w:rPr>
              <w:t>Description</w:t>
            </w:r>
          </w:p>
        </w:tc>
        <w:tc>
          <w:tcPr>
            <w:tcW w:w="1770" w:type="dxa"/>
            <w:vAlign w:val="center"/>
            <w:hideMark/>
          </w:tcPr>
          <w:p w14:paraId="32E57604" w14:textId="77777777" w:rsidR="001C61AF" w:rsidRPr="001C61AF" w:rsidRDefault="001C61AF" w:rsidP="001C61AF">
            <w:pPr>
              <w:rPr>
                <w:lang w:val="vi-VN"/>
              </w:rPr>
            </w:pPr>
            <w:r w:rsidRPr="001C61AF">
              <w:rPr>
                <w:lang w:val="vi-VN"/>
              </w:rPr>
              <w:t>ntext</w:t>
            </w:r>
          </w:p>
        </w:tc>
        <w:tc>
          <w:tcPr>
            <w:tcW w:w="4365" w:type="dxa"/>
            <w:vAlign w:val="center"/>
            <w:hideMark/>
          </w:tcPr>
          <w:p w14:paraId="27ED465B" w14:textId="77777777" w:rsidR="001C61AF" w:rsidRPr="001C61AF" w:rsidRDefault="001C61AF" w:rsidP="001C61AF">
            <w:pPr>
              <w:rPr>
                <w:lang w:val="vi-VN"/>
              </w:rPr>
            </w:pPr>
            <w:r w:rsidRPr="001C61AF">
              <w:rPr>
                <w:lang w:val="vi-VN"/>
              </w:rPr>
              <w:t>Mô tả về công ty</w:t>
            </w:r>
          </w:p>
        </w:tc>
      </w:tr>
      <w:tr w:rsidR="001C61AF" w:rsidRPr="001C61AF" w14:paraId="322E5205" w14:textId="77777777" w:rsidTr="001C61AF">
        <w:trPr>
          <w:tblCellSpacing w:w="15" w:type="dxa"/>
        </w:trPr>
        <w:tc>
          <w:tcPr>
            <w:tcW w:w="0" w:type="auto"/>
            <w:vAlign w:val="center"/>
            <w:hideMark/>
          </w:tcPr>
          <w:p w14:paraId="1DFA5BBA" w14:textId="77777777" w:rsidR="001C61AF" w:rsidRPr="001C61AF" w:rsidRDefault="001C61AF" w:rsidP="001C61AF">
            <w:pPr>
              <w:rPr>
                <w:lang w:val="vi-VN"/>
              </w:rPr>
            </w:pPr>
            <w:r w:rsidRPr="001C61AF">
              <w:rPr>
                <w:lang w:val="vi-VN"/>
              </w:rPr>
              <w:t>4</w:t>
            </w:r>
          </w:p>
        </w:tc>
        <w:tc>
          <w:tcPr>
            <w:tcW w:w="1898" w:type="dxa"/>
            <w:vAlign w:val="center"/>
            <w:hideMark/>
          </w:tcPr>
          <w:p w14:paraId="289DAC76" w14:textId="77777777" w:rsidR="001C61AF" w:rsidRPr="001C61AF" w:rsidRDefault="001C61AF" w:rsidP="001C61AF">
            <w:pPr>
              <w:rPr>
                <w:lang w:val="vi-VN"/>
              </w:rPr>
            </w:pPr>
            <w:r w:rsidRPr="001C61AF">
              <w:rPr>
                <w:lang w:val="vi-VN"/>
              </w:rPr>
              <w:t>Avt</w:t>
            </w:r>
          </w:p>
        </w:tc>
        <w:tc>
          <w:tcPr>
            <w:tcW w:w="1770" w:type="dxa"/>
            <w:vAlign w:val="center"/>
            <w:hideMark/>
          </w:tcPr>
          <w:p w14:paraId="43EE060E" w14:textId="77777777" w:rsidR="001C61AF" w:rsidRPr="001C61AF" w:rsidRDefault="001C61AF" w:rsidP="001C61AF">
            <w:pPr>
              <w:rPr>
                <w:lang w:val="vi-VN"/>
              </w:rPr>
            </w:pPr>
            <w:r w:rsidRPr="001C61AF">
              <w:rPr>
                <w:lang w:val="vi-VN"/>
              </w:rPr>
              <w:t>ntext</w:t>
            </w:r>
          </w:p>
        </w:tc>
        <w:tc>
          <w:tcPr>
            <w:tcW w:w="4365" w:type="dxa"/>
            <w:vAlign w:val="center"/>
            <w:hideMark/>
          </w:tcPr>
          <w:p w14:paraId="1D6B231A" w14:textId="77777777" w:rsidR="001C61AF" w:rsidRPr="001C61AF" w:rsidRDefault="001C61AF" w:rsidP="001C61AF">
            <w:pPr>
              <w:rPr>
                <w:lang w:val="vi-VN"/>
              </w:rPr>
            </w:pPr>
            <w:r w:rsidRPr="001C61AF">
              <w:rPr>
                <w:lang w:val="vi-VN"/>
              </w:rPr>
              <w:t>Ảnh đại diện công ty</w:t>
            </w:r>
          </w:p>
        </w:tc>
      </w:tr>
      <w:tr w:rsidR="001C61AF" w:rsidRPr="001C61AF" w14:paraId="7E8493DE" w14:textId="77777777" w:rsidTr="001C61AF">
        <w:trPr>
          <w:tblCellSpacing w:w="15" w:type="dxa"/>
        </w:trPr>
        <w:tc>
          <w:tcPr>
            <w:tcW w:w="0" w:type="auto"/>
            <w:vAlign w:val="center"/>
            <w:hideMark/>
          </w:tcPr>
          <w:p w14:paraId="360D5EC9" w14:textId="77777777" w:rsidR="001C61AF" w:rsidRPr="001C61AF" w:rsidRDefault="001C61AF" w:rsidP="001C61AF">
            <w:pPr>
              <w:rPr>
                <w:lang w:val="vi-VN"/>
              </w:rPr>
            </w:pPr>
            <w:r w:rsidRPr="001C61AF">
              <w:rPr>
                <w:lang w:val="vi-VN"/>
              </w:rPr>
              <w:t>5</w:t>
            </w:r>
          </w:p>
        </w:tc>
        <w:tc>
          <w:tcPr>
            <w:tcW w:w="1898" w:type="dxa"/>
            <w:vAlign w:val="center"/>
            <w:hideMark/>
          </w:tcPr>
          <w:p w14:paraId="39FA1E1C" w14:textId="77777777" w:rsidR="001C61AF" w:rsidRPr="001C61AF" w:rsidRDefault="001C61AF" w:rsidP="001C61AF">
            <w:pPr>
              <w:rPr>
                <w:lang w:val="vi-VN"/>
              </w:rPr>
            </w:pPr>
            <w:r w:rsidRPr="001C61AF">
              <w:rPr>
                <w:lang w:val="vi-VN"/>
              </w:rPr>
              <w:t>PhoneNumber</w:t>
            </w:r>
          </w:p>
        </w:tc>
        <w:tc>
          <w:tcPr>
            <w:tcW w:w="1770" w:type="dxa"/>
            <w:vAlign w:val="center"/>
            <w:hideMark/>
          </w:tcPr>
          <w:p w14:paraId="4B61F0E3" w14:textId="77777777" w:rsidR="001C61AF" w:rsidRPr="001C61AF" w:rsidRDefault="001C61AF" w:rsidP="001C61AF">
            <w:pPr>
              <w:rPr>
                <w:lang w:val="vi-VN"/>
              </w:rPr>
            </w:pPr>
            <w:r w:rsidRPr="001C61AF">
              <w:rPr>
                <w:lang w:val="vi-VN"/>
              </w:rPr>
              <w:t>char(10)</w:t>
            </w:r>
          </w:p>
        </w:tc>
        <w:tc>
          <w:tcPr>
            <w:tcW w:w="4365" w:type="dxa"/>
            <w:vAlign w:val="center"/>
            <w:hideMark/>
          </w:tcPr>
          <w:p w14:paraId="076310B5" w14:textId="77777777" w:rsidR="001C61AF" w:rsidRPr="001C61AF" w:rsidRDefault="001C61AF" w:rsidP="001C61AF">
            <w:pPr>
              <w:rPr>
                <w:lang w:val="vi-VN"/>
              </w:rPr>
            </w:pPr>
            <w:r w:rsidRPr="001C61AF">
              <w:rPr>
                <w:lang w:val="vi-VN"/>
              </w:rPr>
              <w:t>Số điện thoại</w:t>
            </w:r>
          </w:p>
        </w:tc>
      </w:tr>
      <w:tr w:rsidR="001C61AF" w:rsidRPr="001C61AF" w14:paraId="5C892302" w14:textId="77777777" w:rsidTr="001C61AF">
        <w:trPr>
          <w:tblCellSpacing w:w="15" w:type="dxa"/>
        </w:trPr>
        <w:tc>
          <w:tcPr>
            <w:tcW w:w="0" w:type="auto"/>
            <w:vAlign w:val="center"/>
            <w:hideMark/>
          </w:tcPr>
          <w:p w14:paraId="3F299A9E" w14:textId="77777777" w:rsidR="001C61AF" w:rsidRPr="001C61AF" w:rsidRDefault="001C61AF" w:rsidP="001C61AF">
            <w:pPr>
              <w:rPr>
                <w:lang w:val="vi-VN"/>
              </w:rPr>
            </w:pPr>
            <w:r w:rsidRPr="001C61AF">
              <w:rPr>
                <w:lang w:val="vi-VN"/>
              </w:rPr>
              <w:t>6</w:t>
            </w:r>
          </w:p>
        </w:tc>
        <w:tc>
          <w:tcPr>
            <w:tcW w:w="1898" w:type="dxa"/>
            <w:vAlign w:val="center"/>
            <w:hideMark/>
          </w:tcPr>
          <w:p w14:paraId="3A1D79B0" w14:textId="77777777" w:rsidR="001C61AF" w:rsidRPr="001C61AF" w:rsidRDefault="001C61AF" w:rsidP="001C61AF">
            <w:pPr>
              <w:rPr>
                <w:lang w:val="vi-VN"/>
              </w:rPr>
            </w:pPr>
            <w:r w:rsidRPr="001C61AF">
              <w:rPr>
                <w:lang w:val="vi-VN"/>
              </w:rPr>
              <w:t>Location</w:t>
            </w:r>
          </w:p>
        </w:tc>
        <w:tc>
          <w:tcPr>
            <w:tcW w:w="1770" w:type="dxa"/>
            <w:vAlign w:val="center"/>
            <w:hideMark/>
          </w:tcPr>
          <w:p w14:paraId="17D22A0F" w14:textId="77777777" w:rsidR="001C61AF" w:rsidRPr="001C61AF" w:rsidRDefault="001C61AF" w:rsidP="001C61AF">
            <w:pPr>
              <w:rPr>
                <w:lang w:val="vi-VN"/>
              </w:rPr>
            </w:pPr>
            <w:r w:rsidRPr="001C61AF">
              <w:rPr>
                <w:lang w:val="vi-VN"/>
              </w:rPr>
              <w:t>nvarchar(200)</w:t>
            </w:r>
          </w:p>
        </w:tc>
        <w:tc>
          <w:tcPr>
            <w:tcW w:w="4365" w:type="dxa"/>
            <w:vAlign w:val="center"/>
            <w:hideMark/>
          </w:tcPr>
          <w:p w14:paraId="74A4421C" w14:textId="77777777" w:rsidR="001C61AF" w:rsidRPr="001C61AF" w:rsidRDefault="001C61AF" w:rsidP="001C61AF">
            <w:pPr>
              <w:rPr>
                <w:lang w:val="vi-VN"/>
              </w:rPr>
            </w:pPr>
            <w:r w:rsidRPr="001C61AF">
              <w:rPr>
                <w:lang w:val="vi-VN"/>
              </w:rPr>
              <w:t>Địa chỉ công ty</w:t>
            </w:r>
          </w:p>
        </w:tc>
      </w:tr>
      <w:tr w:rsidR="001C61AF" w:rsidRPr="001C61AF" w14:paraId="01838D51" w14:textId="77777777" w:rsidTr="001C61AF">
        <w:trPr>
          <w:tblCellSpacing w:w="15" w:type="dxa"/>
        </w:trPr>
        <w:tc>
          <w:tcPr>
            <w:tcW w:w="0" w:type="auto"/>
            <w:vAlign w:val="center"/>
            <w:hideMark/>
          </w:tcPr>
          <w:p w14:paraId="1410E0DE" w14:textId="77777777" w:rsidR="001C61AF" w:rsidRPr="001C61AF" w:rsidRDefault="001C61AF" w:rsidP="001C61AF">
            <w:pPr>
              <w:rPr>
                <w:lang w:val="vi-VN"/>
              </w:rPr>
            </w:pPr>
            <w:r w:rsidRPr="001C61AF">
              <w:rPr>
                <w:lang w:val="vi-VN"/>
              </w:rPr>
              <w:lastRenderedPageBreak/>
              <w:t>7</w:t>
            </w:r>
          </w:p>
        </w:tc>
        <w:tc>
          <w:tcPr>
            <w:tcW w:w="1898" w:type="dxa"/>
            <w:vAlign w:val="center"/>
            <w:hideMark/>
          </w:tcPr>
          <w:p w14:paraId="668F4FA8" w14:textId="77777777" w:rsidR="001C61AF" w:rsidRPr="001C61AF" w:rsidRDefault="001C61AF" w:rsidP="001C61AF">
            <w:pPr>
              <w:rPr>
                <w:lang w:val="vi-VN"/>
              </w:rPr>
            </w:pPr>
            <w:r w:rsidRPr="001C61AF">
              <w:rPr>
                <w:lang w:val="vi-VN"/>
              </w:rPr>
              <w:t>Email</w:t>
            </w:r>
          </w:p>
        </w:tc>
        <w:tc>
          <w:tcPr>
            <w:tcW w:w="1770" w:type="dxa"/>
            <w:vAlign w:val="center"/>
            <w:hideMark/>
          </w:tcPr>
          <w:p w14:paraId="22EFC3EA" w14:textId="77777777" w:rsidR="001C61AF" w:rsidRPr="001C61AF" w:rsidRDefault="001C61AF" w:rsidP="001C61AF">
            <w:pPr>
              <w:rPr>
                <w:lang w:val="vi-VN"/>
              </w:rPr>
            </w:pPr>
            <w:r w:rsidRPr="001C61AF">
              <w:rPr>
                <w:lang w:val="vi-VN"/>
              </w:rPr>
              <w:t>char(50)</w:t>
            </w:r>
          </w:p>
        </w:tc>
        <w:tc>
          <w:tcPr>
            <w:tcW w:w="4365" w:type="dxa"/>
            <w:vAlign w:val="center"/>
            <w:hideMark/>
          </w:tcPr>
          <w:p w14:paraId="633BA05A" w14:textId="77777777" w:rsidR="001C61AF" w:rsidRPr="001C61AF" w:rsidRDefault="001C61AF" w:rsidP="001C61AF">
            <w:pPr>
              <w:rPr>
                <w:lang w:val="vi-VN"/>
              </w:rPr>
            </w:pPr>
            <w:r w:rsidRPr="001C61AF">
              <w:rPr>
                <w:lang w:val="vi-VN"/>
              </w:rPr>
              <w:t>Email công ty</w:t>
            </w:r>
          </w:p>
        </w:tc>
      </w:tr>
      <w:tr w:rsidR="001C61AF" w:rsidRPr="001C61AF" w14:paraId="41E33F9D" w14:textId="77777777" w:rsidTr="001C61AF">
        <w:trPr>
          <w:tblCellSpacing w:w="15" w:type="dxa"/>
        </w:trPr>
        <w:tc>
          <w:tcPr>
            <w:tcW w:w="0" w:type="auto"/>
            <w:vAlign w:val="center"/>
            <w:hideMark/>
          </w:tcPr>
          <w:p w14:paraId="2ED11021" w14:textId="77777777" w:rsidR="001C61AF" w:rsidRPr="001C61AF" w:rsidRDefault="001C61AF" w:rsidP="001C61AF">
            <w:pPr>
              <w:rPr>
                <w:lang w:val="vi-VN"/>
              </w:rPr>
            </w:pPr>
            <w:r w:rsidRPr="001C61AF">
              <w:rPr>
                <w:lang w:val="vi-VN"/>
              </w:rPr>
              <w:t>8</w:t>
            </w:r>
          </w:p>
        </w:tc>
        <w:tc>
          <w:tcPr>
            <w:tcW w:w="1898" w:type="dxa"/>
            <w:vAlign w:val="center"/>
            <w:hideMark/>
          </w:tcPr>
          <w:p w14:paraId="25648234" w14:textId="77777777" w:rsidR="001C61AF" w:rsidRPr="001C61AF" w:rsidRDefault="001C61AF" w:rsidP="001C61AF">
            <w:pPr>
              <w:rPr>
                <w:lang w:val="vi-VN"/>
              </w:rPr>
            </w:pPr>
            <w:r w:rsidRPr="001C61AF">
              <w:rPr>
                <w:lang w:val="vi-VN"/>
              </w:rPr>
              <w:t>PassWord</w:t>
            </w:r>
          </w:p>
        </w:tc>
        <w:tc>
          <w:tcPr>
            <w:tcW w:w="1770" w:type="dxa"/>
            <w:vAlign w:val="center"/>
            <w:hideMark/>
          </w:tcPr>
          <w:p w14:paraId="1BE3DD6C" w14:textId="77777777" w:rsidR="001C61AF" w:rsidRPr="001C61AF" w:rsidRDefault="001C61AF" w:rsidP="001C61AF">
            <w:pPr>
              <w:rPr>
                <w:lang w:val="vi-VN"/>
              </w:rPr>
            </w:pPr>
            <w:r w:rsidRPr="001C61AF">
              <w:rPr>
                <w:lang w:val="vi-VN"/>
              </w:rPr>
              <w:t>char(100)</w:t>
            </w:r>
          </w:p>
        </w:tc>
        <w:tc>
          <w:tcPr>
            <w:tcW w:w="4365" w:type="dxa"/>
            <w:vAlign w:val="center"/>
            <w:hideMark/>
          </w:tcPr>
          <w:p w14:paraId="0FB22FDF" w14:textId="77777777" w:rsidR="001C61AF" w:rsidRPr="001C61AF" w:rsidRDefault="001C61AF" w:rsidP="001C61AF">
            <w:pPr>
              <w:rPr>
                <w:lang w:val="vi-VN"/>
              </w:rPr>
            </w:pPr>
            <w:r w:rsidRPr="001C61AF">
              <w:rPr>
                <w:lang w:val="vi-VN"/>
              </w:rPr>
              <w:t>Mật khẩu của công ty</w:t>
            </w:r>
          </w:p>
        </w:tc>
      </w:tr>
      <w:tr w:rsidR="001C61AF" w:rsidRPr="001C61AF" w14:paraId="25F0FDB2" w14:textId="77777777" w:rsidTr="001C61AF">
        <w:trPr>
          <w:tblCellSpacing w:w="15" w:type="dxa"/>
        </w:trPr>
        <w:tc>
          <w:tcPr>
            <w:tcW w:w="0" w:type="auto"/>
            <w:vAlign w:val="center"/>
            <w:hideMark/>
          </w:tcPr>
          <w:p w14:paraId="460C31B4" w14:textId="77777777" w:rsidR="001C61AF" w:rsidRPr="001C61AF" w:rsidRDefault="001C61AF" w:rsidP="001C61AF">
            <w:pPr>
              <w:rPr>
                <w:lang w:val="vi-VN"/>
              </w:rPr>
            </w:pPr>
            <w:r w:rsidRPr="001C61AF">
              <w:rPr>
                <w:lang w:val="vi-VN"/>
              </w:rPr>
              <w:t>9</w:t>
            </w:r>
          </w:p>
        </w:tc>
        <w:tc>
          <w:tcPr>
            <w:tcW w:w="1898" w:type="dxa"/>
            <w:vAlign w:val="center"/>
            <w:hideMark/>
          </w:tcPr>
          <w:p w14:paraId="5CDBA972" w14:textId="77777777" w:rsidR="001C61AF" w:rsidRPr="001C61AF" w:rsidRDefault="001C61AF" w:rsidP="001C61AF">
            <w:pPr>
              <w:rPr>
                <w:lang w:val="vi-VN"/>
              </w:rPr>
            </w:pPr>
            <w:r w:rsidRPr="001C61AF">
              <w:rPr>
                <w:lang w:val="vi-VN"/>
              </w:rPr>
              <w:t>CreatedDate</w:t>
            </w:r>
          </w:p>
        </w:tc>
        <w:tc>
          <w:tcPr>
            <w:tcW w:w="1770" w:type="dxa"/>
            <w:vAlign w:val="center"/>
            <w:hideMark/>
          </w:tcPr>
          <w:p w14:paraId="72005932" w14:textId="77777777" w:rsidR="001C61AF" w:rsidRPr="001C61AF" w:rsidRDefault="001C61AF" w:rsidP="001C61AF">
            <w:pPr>
              <w:rPr>
                <w:lang w:val="vi-VN"/>
              </w:rPr>
            </w:pPr>
            <w:r w:rsidRPr="001C61AF">
              <w:rPr>
                <w:lang w:val="vi-VN"/>
              </w:rPr>
              <w:t>date</w:t>
            </w:r>
          </w:p>
        </w:tc>
        <w:tc>
          <w:tcPr>
            <w:tcW w:w="4365" w:type="dxa"/>
            <w:vAlign w:val="center"/>
            <w:hideMark/>
          </w:tcPr>
          <w:p w14:paraId="126ACAC1" w14:textId="3BB42356" w:rsidR="001C61AF" w:rsidRPr="001C61AF" w:rsidRDefault="001C61AF" w:rsidP="001C61AF">
            <w:r w:rsidRPr="001C61AF">
              <w:rPr>
                <w:lang w:val="vi-VN"/>
              </w:rPr>
              <w:t xml:space="preserve">Ngày tạo </w:t>
            </w:r>
            <w:r>
              <w:t>tài kho</w:t>
            </w:r>
          </w:p>
        </w:tc>
      </w:tr>
    </w:tbl>
    <w:p w14:paraId="1E4CA442" w14:textId="7D462FCB" w:rsidR="001C61AF" w:rsidRDefault="001C61AF" w:rsidP="001C61AF">
      <w:pPr>
        <w:pStyle w:val="Heading4"/>
        <w:numPr>
          <w:ilvl w:val="0"/>
          <w:numId w:val="0"/>
        </w:numPr>
      </w:pPr>
    </w:p>
    <w:p w14:paraId="27750E04" w14:textId="1C06D5C3" w:rsidR="001C61AF" w:rsidRPr="001C61AF" w:rsidRDefault="001C61AF" w:rsidP="001C61AF">
      <w:pPr>
        <w:pStyle w:val="Heading4"/>
      </w:pPr>
      <w:r>
        <w:t xml:space="preserve">Bảng </w:t>
      </w:r>
      <w:r w:rsidRPr="001C61AF">
        <w:t>tbl_CV</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00"/>
        <w:gridCol w:w="4410"/>
      </w:tblGrid>
      <w:tr w:rsidR="001C61AF" w:rsidRPr="001C61AF" w14:paraId="4ADE8DEA" w14:textId="77777777" w:rsidTr="001C61AF">
        <w:trPr>
          <w:tblHeader/>
          <w:tblCellSpacing w:w="15" w:type="dxa"/>
        </w:trPr>
        <w:tc>
          <w:tcPr>
            <w:tcW w:w="0" w:type="auto"/>
            <w:vAlign w:val="center"/>
            <w:hideMark/>
          </w:tcPr>
          <w:p w14:paraId="38E71B46" w14:textId="77777777" w:rsidR="001C61AF" w:rsidRPr="001C61AF" w:rsidRDefault="001C61AF" w:rsidP="005B35B0">
            <w:pPr>
              <w:jc w:val="center"/>
              <w:rPr>
                <w:b/>
                <w:bCs/>
                <w:lang w:val="vi-VN"/>
              </w:rPr>
            </w:pPr>
            <w:r w:rsidRPr="001C61AF">
              <w:rPr>
                <w:b/>
                <w:bCs/>
                <w:lang w:val="vi-VN"/>
              </w:rPr>
              <w:t>STT</w:t>
            </w:r>
          </w:p>
        </w:tc>
        <w:tc>
          <w:tcPr>
            <w:tcW w:w="1898" w:type="dxa"/>
            <w:vAlign w:val="center"/>
            <w:hideMark/>
          </w:tcPr>
          <w:p w14:paraId="150E303D" w14:textId="77777777" w:rsidR="001C61AF" w:rsidRPr="001C61AF" w:rsidRDefault="001C61AF" w:rsidP="005B35B0">
            <w:pPr>
              <w:jc w:val="center"/>
              <w:rPr>
                <w:b/>
                <w:bCs/>
                <w:lang w:val="vi-VN"/>
              </w:rPr>
            </w:pPr>
            <w:r w:rsidRPr="001C61AF">
              <w:rPr>
                <w:b/>
                <w:bCs/>
                <w:lang w:val="vi-VN"/>
              </w:rPr>
              <w:t>Tên Trường</w:t>
            </w:r>
          </w:p>
        </w:tc>
        <w:tc>
          <w:tcPr>
            <w:tcW w:w="1770" w:type="dxa"/>
            <w:vAlign w:val="center"/>
            <w:hideMark/>
          </w:tcPr>
          <w:p w14:paraId="5C5D4589" w14:textId="77777777" w:rsidR="001C61AF" w:rsidRPr="001C61AF" w:rsidRDefault="001C61AF" w:rsidP="005B35B0">
            <w:pPr>
              <w:jc w:val="center"/>
              <w:rPr>
                <w:b/>
                <w:bCs/>
                <w:lang w:val="vi-VN"/>
              </w:rPr>
            </w:pPr>
            <w:r w:rsidRPr="001C61AF">
              <w:rPr>
                <w:b/>
                <w:bCs/>
                <w:lang w:val="vi-VN"/>
              </w:rPr>
              <w:t>Kiểu Dữ Liệu</w:t>
            </w:r>
          </w:p>
        </w:tc>
        <w:tc>
          <w:tcPr>
            <w:tcW w:w="4365" w:type="dxa"/>
            <w:vAlign w:val="center"/>
            <w:hideMark/>
          </w:tcPr>
          <w:p w14:paraId="01418D83" w14:textId="77777777" w:rsidR="001C61AF" w:rsidRPr="001C61AF" w:rsidRDefault="001C61AF" w:rsidP="005B35B0">
            <w:pPr>
              <w:jc w:val="center"/>
              <w:rPr>
                <w:b/>
                <w:bCs/>
                <w:lang w:val="vi-VN"/>
              </w:rPr>
            </w:pPr>
            <w:r w:rsidRPr="001C61AF">
              <w:rPr>
                <w:b/>
                <w:bCs/>
                <w:lang w:val="vi-VN"/>
              </w:rPr>
              <w:t>Mô Tả</w:t>
            </w:r>
          </w:p>
        </w:tc>
      </w:tr>
      <w:tr w:rsidR="001C61AF" w:rsidRPr="001C61AF" w14:paraId="66175FF4" w14:textId="77777777" w:rsidTr="001C61AF">
        <w:trPr>
          <w:tblCellSpacing w:w="15" w:type="dxa"/>
        </w:trPr>
        <w:tc>
          <w:tcPr>
            <w:tcW w:w="0" w:type="auto"/>
            <w:vAlign w:val="center"/>
            <w:hideMark/>
          </w:tcPr>
          <w:p w14:paraId="56F7341B" w14:textId="77777777" w:rsidR="001C61AF" w:rsidRPr="001C61AF" w:rsidRDefault="001C61AF" w:rsidP="001C61AF">
            <w:pPr>
              <w:rPr>
                <w:lang w:val="vi-VN"/>
              </w:rPr>
            </w:pPr>
            <w:r w:rsidRPr="001C61AF">
              <w:rPr>
                <w:lang w:val="vi-VN"/>
              </w:rPr>
              <w:t>1</w:t>
            </w:r>
          </w:p>
        </w:tc>
        <w:tc>
          <w:tcPr>
            <w:tcW w:w="1898" w:type="dxa"/>
            <w:vAlign w:val="center"/>
            <w:hideMark/>
          </w:tcPr>
          <w:p w14:paraId="6496DCE7" w14:textId="77777777" w:rsidR="001C61AF" w:rsidRPr="001C61AF" w:rsidRDefault="001C61AF" w:rsidP="001C61AF">
            <w:pPr>
              <w:rPr>
                <w:lang w:val="vi-VN"/>
              </w:rPr>
            </w:pPr>
            <w:r w:rsidRPr="001C61AF">
              <w:rPr>
                <w:lang w:val="vi-VN"/>
              </w:rPr>
              <w:t>ID</w:t>
            </w:r>
          </w:p>
        </w:tc>
        <w:tc>
          <w:tcPr>
            <w:tcW w:w="1770" w:type="dxa"/>
            <w:vAlign w:val="center"/>
            <w:hideMark/>
          </w:tcPr>
          <w:p w14:paraId="0AA575BE" w14:textId="77777777" w:rsidR="001C61AF" w:rsidRPr="001C61AF" w:rsidRDefault="001C61AF" w:rsidP="001C61AF">
            <w:pPr>
              <w:rPr>
                <w:lang w:val="vi-VN"/>
              </w:rPr>
            </w:pPr>
            <w:r w:rsidRPr="001C61AF">
              <w:rPr>
                <w:lang w:val="vi-VN"/>
              </w:rPr>
              <w:t>bigint</w:t>
            </w:r>
          </w:p>
        </w:tc>
        <w:tc>
          <w:tcPr>
            <w:tcW w:w="4365" w:type="dxa"/>
            <w:vAlign w:val="center"/>
            <w:hideMark/>
          </w:tcPr>
          <w:p w14:paraId="08A2BC1D" w14:textId="77777777" w:rsidR="001C61AF" w:rsidRPr="001C61AF" w:rsidRDefault="001C61AF" w:rsidP="001C61AF">
            <w:pPr>
              <w:rPr>
                <w:lang w:val="vi-VN"/>
              </w:rPr>
            </w:pPr>
            <w:r w:rsidRPr="001C61AF">
              <w:rPr>
                <w:lang w:val="vi-VN"/>
              </w:rPr>
              <w:t>Khóa chính</w:t>
            </w:r>
          </w:p>
        </w:tc>
      </w:tr>
      <w:tr w:rsidR="001C61AF" w:rsidRPr="001C61AF" w14:paraId="14FC57DE" w14:textId="77777777" w:rsidTr="001C61AF">
        <w:trPr>
          <w:tblCellSpacing w:w="15" w:type="dxa"/>
        </w:trPr>
        <w:tc>
          <w:tcPr>
            <w:tcW w:w="0" w:type="auto"/>
            <w:vAlign w:val="center"/>
            <w:hideMark/>
          </w:tcPr>
          <w:p w14:paraId="29C8EF0E" w14:textId="77777777" w:rsidR="001C61AF" w:rsidRPr="001C61AF" w:rsidRDefault="001C61AF" w:rsidP="001C61AF">
            <w:pPr>
              <w:rPr>
                <w:lang w:val="vi-VN"/>
              </w:rPr>
            </w:pPr>
            <w:r w:rsidRPr="001C61AF">
              <w:rPr>
                <w:lang w:val="vi-VN"/>
              </w:rPr>
              <w:t>2</w:t>
            </w:r>
          </w:p>
        </w:tc>
        <w:tc>
          <w:tcPr>
            <w:tcW w:w="1898" w:type="dxa"/>
            <w:vAlign w:val="center"/>
            <w:hideMark/>
          </w:tcPr>
          <w:p w14:paraId="1C87B6A4" w14:textId="77777777" w:rsidR="001C61AF" w:rsidRPr="001C61AF" w:rsidRDefault="001C61AF" w:rsidP="001C61AF">
            <w:pPr>
              <w:rPr>
                <w:lang w:val="vi-VN"/>
              </w:rPr>
            </w:pPr>
            <w:r w:rsidRPr="001C61AF">
              <w:rPr>
                <w:lang w:val="vi-VN"/>
              </w:rPr>
              <w:t>IDUser</w:t>
            </w:r>
          </w:p>
        </w:tc>
        <w:tc>
          <w:tcPr>
            <w:tcW w:w="1770" w:type="dxa"/>
            <w:vAlign w:val="center"/>
            <w:hideMark/>
          </w:tcPr>
          <w:p w14:paraId="1D768128" w14:textId="77777777" w:rsidR="001C61AF" w:rsidRPr="001C61AF" w:rsidRDefault="001C61AF" w:rsidP="001C61AF">
            <w:pPr>
              <w:rPr>
                <w:lang w:val="vi-VN"/>
              </w:rPr>
            </w:pPr>
            <w:r w:rsidRPr="001C61AF">
              <w:rPr>
                <w:lang w:val="vi-VN"/>
              </w:rPr>
              <w:t>bigint</w:t>
            </w:r>
          </w:p>
        </w:tc>
        <w:tc>
          <w:tcPr>
            <w:tcW w:w="4365" w:type="dxa"/>
            <w:vAlign w:val="center"/>
            <w:hideMark/>
          </w:tcPr>
          <w:p w14:paraId="66458B42" w14:textId="77777777" w:rsidR="001C61AF" w:rsidRPr="001C61AF" w:rsidRDefault="001C61AF" w:rsidP="001C61AF">
            <w:pPr>
              <w:rPr>
                <w:lang w:val="vi-VN"/>
              </w:rPr>
            </w:pPr>
            <w:r w:rsidRPr="001C61AF">
              <w:rPr>
                <w:lang w:val="vi-VN"/>
              </w:rPr>
              <w:t>ID của người dùng</w:t>
            </w:r>
          </w:p>
        </w:tc>
      </w:tr>
      <w:tr w:rsidR="001C61AF" w:rsidRPr="001C61AF" w14:paraId="06CEF798" w14:textId="77777777" w:rsidTr="001C61AF">
        <w:trPr>
          <w:tblCellSpacing w:w="15" w:type="dxa"/>
        </w:trPr>
        <w:tc>
          <w:tcPr>
            <w:tcW w:w="0" w:type="auto"/>
            <w:vAlign w:val="center"/>
            <w:hideMark/>
          </w:tcPr>
          <w:p w14:paraId="2FC3A0EA" w14:textId="77777777" w:rsidR="001C61AF" w:rsidRPr="001C61AF" w:rsidRDefault="001C61AF" w:rsidP="001C61AF">
            <w:pPr>
              <w:rPr>
                <w:lang w:val="vi-VN"/>
              </w:rPr>
            </w:pPr>
            <w:r w:rsidRPr="001C61AF">
              <w:rPr>
                <w:lang w:val="vi-VN"/>
              </w:rPr>
              <w:t>3</w:t>
            </w:r>
          </w:p>
        </w:tc>
        <w:tc>
          <w:tcPr>
            <w:tcW w:w="1898" w:type="dxa"/>
            <w:vAlign w:val="center"/>
            <w:hideMark/>
          </w:tcPr>
          <w:p w14:paraId="7F00EC7F" w14:textId="77777777" w:rsidR="001C61AF" w:rsidRPr="001C61AF" w:rsidRDefault="001C61AF" w:rsidP="001C61AF">
            <w:pPr>
              <w:rPr>
                <w:lang w:val="vi-VN"/>
              </w:rPr>
            </w:pPr>
            <w:r w:rsidRPr="001C61AF">
              <w:rPr>
                <w:lang w:val="vi-VN"/>
              </w:rPr>
              <w:t>CreationDate</w:t>
            </w:r>
          </w:p>
        </w:tc>
        <w:tc>
          <w:tcPr>
            <w:tcW w:w="1770" w:type="dxa"/>
            <w:vAlign w:val="center"/>
            <w:hideMark/>
          </w:tcPr>
          <w:p w14:paraId="617DCCE1" w14:textId="29EB8EBF" w:rsidR="001C61AF" w:rsidRPr="001C61AF" w:rsidRDefault="001C61AF" w:rsidP="001C61AF">
            <w:pPr>
              <w:rPr>
                <w:lang w:val="vi-VN"/>
              </w:rPr>
            </w:pPr>
            <w:r w:rsidRPr="001C61AF">
              <w:rPr>
                <w:lang w:val="vi-VN"/>
              </w:rPr>
              <w:t>D</w:t>
            </w:r>
            <w:r w:rsidRPr="001C61AF">
              <w:rPr>
                <w:lang w:val="vi-VN"/>
              </w:rPr>
              <w:t>ate</w:t>
            </w:r>
          </w:p>
        </w:tc>
        <w:tc>
          <w:tcPr>
            <w:tcW w:w="4365" w:type="dxa"/>
            <w:vAlign w:val="center"/>
            <w:hideMark/>
          </w:tcPr>
          <w:p w14:paraId="3229C09C" w14:textId="77777777" w:rsidR="001C61AF" w:rsidRPr="001C61AF" w:rsidRDefault="001C61AF" w:rsidP="001C61AF">
            <w:pPr>
              <w:rPr>
                <w:lang w:val="vi-VN"/>
              </w:rPr>
            </w:pPr>
            <w:r w:rsidRPr="001C61AF">
              <w:rPr>
                <w:lang w:val="vi-VN"/>
              </w:rPr>
              <w:t>Ngày tạo CV</w:t>
            </w:r>
          </w:p>
        </w:tc>
      </w:tr>
      <w:tr w:rsidR="001C61AF" w:rsidRPr="001C61AF" w14:paraId="2B67E2EF" w14:textId="77777777" w:rsidTr="001C61AF">
        <w:trPr>
          <w:tblCellSpacing w:w="15" w:type="dxa"/>
        </w:trPr>
        <w:tc>
          <w:tcPr>
            <w:tcW w:w="0" w:type="auto"/>
            <w:vAlign w:val="center"/>
            <w:hideMark/>
          </w:tcPr>
          <w:p w14:paraId="4CFD2A4E" w14:textId="77777777" w:rsidR="001C61AF" w:rsidRPr="001C61AF" w:rsidRDefault="001C61AF" w:rsidP="001C61AF">
            <w:pPr>
              <w:rPr>
                <w:lang w:val="vi-VN"/>
              </w:rPr>
            </w:pPr>
            <w:r w:rsidRPr="001C61AF">
              <w:rPr>
                <w:lang w:val="vi-VN"/>
              </w:rPr>
              <w:t>4</w:t>
            </w:r>
          </w:p>
        </w:tc>
        <w:tc>
          <w:tcPr>
            <w:tcW w:w="1898" w:type="dxa"/>
            <w:vAlign w:val="center"/>
            <w:hideMark/>
          </w:tcPr>
          <w:p w14:paraId="274CD2FF" w14:textId="77777777" w:rsidR="001C61AF" w:rsidRPr="001C61AF" w:rsidRDefault="001C61AF" w:rsidP="001C61AF">
            <w:pPr>
              <w:rPr>
                <w:lang w:val="vi-VN"/>
              </w:rPr>
            </w:pPr>
            <w:r w:rsidRPr="001C61AF">
              <w:rPr>
                <w:lang w:val="vi-VN"/>
              </w:rPr>
              <w:t>FileCV</w:t>
            </w:r>
          </w:p>
        </w:tc>
        <w:tc>
          <w:tcPr>
            <w:tcW w:w="1770" w:type="dxa"/>
            <w:vAlign w:val="center"/>
            <w:hideMark/>
          </w:tcPr>
          <w:p w14:paraId="49474040" w14:textId="622A752B" w:rsidR="001C61AF" w:rsidRPr="001C61AF" w:rsidRDefault="001C61AF" w:rsidP="001C61AF">
            <w:pPr>
              <w:rPr>
                <w:lang w:val="vi-VN"/>
              </w:rPr>
            </w:pPr>
            <w:r w:rsidRPr="001C61AF">
              <w:rPr>
                <w:lang w:val="vi-VN"/>
              </w:rPr>
              <w:t>N</w:t>
            </w:r>
            <w:r w:rsidRPr="001C61AF">
              <w:rPr>
                <w:lang w:val="vi-VN"/>
              </w:rPr>
              <w:t>text</w:t>
            </w:r>
          </w:p>
        </w:tc>
        <w:tc>
          <w:tcPr>
            <w:tcW w:w="4365" w:type="dxa"/>
            <w:vAlign w:val="center"/>
            <w:hideMark/>
          </w:tcPr>
          <w:p w14:paraId="4D78B941" w14:textId="77777777" w:rsidR="001C61AF" w:rsidRPr="001C61AF" w:rsidRDefault="001C61AF" w:rsidP="001C61AF">
            <w:pPr>
              <w:rPr>
                <w:lang w:val="vi-VN"/>
              </w:rPr>
            </w:pPr>
            <w:r w:rsidRPr="001C61AF">
              <w:rPr>
                <w:lang w:val="vi-VN"/>
              </w:rPr>
              <w:t>Tệp CV</w:t>
            </w:r>
          </w:p>
        </w:tc>
      </w:tr>
    </w:tbl>
    <w:p w14:paraId="00B6B942" w14:textId="77777777" w:rsidR="005B35B0" w:rsidRDefault="005B35B0" w:rsidP="001C61AF">
      <w:pPr>
        <w:pStyle w:val="Heading4"/>
        <w:numPr>
          <w:ilvl w:val="0"/>
          <w:numId w:val="0"/>
        </w:numPr>
      </w:pPr>
    </w:p>
    <w:p w14:paraId="02D2AFB9" w14:textId="77777777" w:rsidR="005B35B0" w:rsidRDefault="005B35B0" w:rsidP="005B35B0">
      <w:pPr>
        <w:pStyle w:val="Heading4"/>
        <w:ind w:right="58"/>
        <w:jc w:val="left"/>
      </w:pPr>
      <w:r>
        <w:t>Bảng tbl_job.</w:t>
      </w:r>
    </w:p>
    <w:p w14:paraId="6D23C24B" w14:textId="77777777" w:rsidR="005B35B0" w:rsidRDefault="005B35B0" w:rsidP="005B35B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00"/>
        <w:gridCol w:w="4410"/>
      </w:tblGrid>
      <w:tr w:rsidR="005B35B0" w:rsidRPr="005B35B0" w14:paraId="6EA3933E" w14:textId="77777777" w:rsidTr="005B35B0">
        <w:trPr>
          <w:tblHeader/>
          <w:tblCellSpacing w:w="15" w:type="dxa"/>
        </w:trPr>
        <w:tc>
          <w:tcPr>
            <w:tcW w:w="0" w:type="auto"/>
            <w:vAlign w:val="center"/>
            <w:hideMark/>
          </w:tcPr>
          <w:p w14:paraId="4CFDE281" w14:textId="77777777" w:rsidR="005B35B0" w:rsidRPr="005B35B0" w:rsidRDefault="005B35B0" w:rsidP="005B35B0">
            <w:pPr>
              <w:jc w:val="center"/>
              <w:rPr>
                <w:b/>
                <w:bCs/>
                <w:lang w:val="vi-VN"/>
              </w:rPr>
            </w:pPr>
            <w:r w:rsidRPr="005B35B0">
              <w:rPr>
                <w:b/>
                <w:bCs/>
                <w:lang w:val="vi-VN"/>
              </w:rPr>
              <w:t>STT</w:t>
            </w:r>
          </w:p>
        </w:tc>
        <w:tc>
          <w:tcPr>
            <w:tcW w:w="1898" w:type="dxa"/>
            <w:vAlign w:val="center"/>
            <w:hideMark/>
          </w:tcPr>
          <w:p w14:paraId="42E7415C" w14:textId="77777777" w:rsidR="005B35B0" w:rsidRPr="005B35B0" w:rsidRDefault="005B35B0" w:rsidP="005B35B0">
            <w:pPr>
              <w:jc w:val="center"/>
              <w:rPr>
                <w:b/>
                <w:bCs/>
                <w:lang w:val="vi-VN"/>
              </w:rPr>
            </w:pPr>
            <w:r w:rsidRPr="005B35B0">
              <w:rPr>
                <w:b/>
                <w:bCs/>
                <w:lang w:val="vi-VN"/>
              </w:rPr>
              <w:t>Tên Trường</w:t>
            </w:r>
          </w:p>
        </w:tc>
        <w:tc>
          <w:tcPr>
            <w:tcW w:w="1770" w:type="dxa"/>
            <w:vAlign w:val="center"/>
            <w:hideMark/>
          </w:tcPr>
          <w:p w14:paraId="3CC33FBD" w14:textId="77777777" w:rsidR="005B35B0" w:rsidRPr="005B35B0" w:rsidRDefault="005B35B0" w:rsidP="005B35B0">
            <w:pPr>
              <w:jc w:val="center"/>
              <w:rPr>
                <w:b/>
                <w:bCs/>
                <w:lang w:val="vi-VN"/>
              </w:rPr>
            </w:pPr>
            <w:r w:rsidRPr="005B35B0">
              <w:rPr>
                <w:b/>
                <w:bCs/>
                <w:lang w:val="vi-VN"/>
              </w:rPr>
              <w:t>Kiểu Dữ Liệu</w:t>
            </w:r>
          </w:p>
        </w:tc>
        <w:tc>
          <w:tcPr>
            <w:tcW w:w="4365" w:type="dxa"/>
            <w:vAlign w:val="center"/>
            <w:hideMark/>
          </w:tcPr>
          <w:p w14:paraId="2970FCEB" w14:textId="77777777" w:rsidR="005B35B0" w:rsidRPr="005B35B0" w:rsidRDefault="005B35B0" w:rsidP="005B35B0">
            <w:pPr>
              <w:jc w:val="center"/>
              <w:rPr>
                <w:b/>
                <w:bCs/>
                <w:lang w:val="vi-VN"/>
              </w:rPr>
            </w:pPr>
            <w:r w:rsidRPr="005B35B0">
              <w:rPr>
                <w:b/>
                <w:bCs/>
                <w:lang w:val="vi-VN"/>
              </w:rPr>
              <w:t>Mô Tả</w:t>
            </w:r>
          </w:p>
        </w:tc>
      </w:tr>
      <w:tr w:rsidR="005B35B0" w:rsidRPr="005B35B0" w14:paraId="6927B5A4" w14:textId="77777777" w:rsidTr="005B35B0">
        <w:trPr>
          <w:tblCellSpacing w:w="15" w:type="dxa"/>
        </w:trPr>
        <w:tc>
          <w:tcPr>
            <w:tcW w:w="0" w:type="auto"/>
            <w:vAlign w:val="center"/>
            <w:hideMark/>
          </w:tcPr>
          <w:p w14:paraId="1454A37E" w14:textId="77777777" w:rsidR="005B35B0" w:rsidRPr="005B35B0" w:rsidRDefault="005B35B0" w:rsidP="005B35B0">
            <w:pPr>
              <w:rPr>
                <w:lang w:val="vi-VN"/>
              </w:rPr>
            </w:pPr>
            <w:r w:rsidRPr="005B35B0">
              <w:rPr>
                <w:lang w:val="vi-VN"/>
              </w:rPr>
              <w:t>1</w:t>
            </w:r>
          </w:p>
        </w:tc>
        <w:tc>
          <w:tcPr>
            <w:tcW w:w="1898" w:type="dxa"/>
            <w:vAlign w:val="center"/>
            <w:hideMark/>
          </w:tcPr>
          <w:p w14:paraId="0E10D6E4" w14:textId="77777777" w:rsidR="005B35B0" w:rsidRPr="005B35B0" w:rsidRDefault="005B35B0" w:rsidP="005B35B0">
            <w:pPr>
              <w:rPr>
                <w:lang w:val="vi-VN"/>
              </w:rPr>
            </w:pPr>
            <w:r w:rsidRPr="005B35B0">
              <w:rPr>
                <w:lang w:val="vi-VN"/>
              </w:rPr>
              <w:t>ID</w:t>
            </w:r>
          </w:p>
        </w:tc>
        <w:tc>
          <w:tcPr>
            <w:tcW w:w="1770" w:type="dxa"/>
            <w:vAlign w:val="center"/>
            <w:hideMark/>
          </w:tcPr>
          <w:p w14:paraId="3710B28F" w14:textId="77777777" w:rsidR="005B35B0" w:rsidRPr="005B35B0" w:rsidRDefault="005B35B0" w:rsidP="005B35B0">
            <w:pPr>
              <w:rPr>
                <w:lang w:val="vi-VN"/>
              </w:rPr>
            </w:pPr>
            <w:r w:rsidRPr="005B35B0">
              <w:rPr>
                <w:lang w:val="vi-VN"/>
              </w:rPr>
              <w:t>bigint</w:t>
            </w:r>
          </w:p>
        </w:tc>
        <w:tc>
          <w:tcPr>
            <w:tcW w:w="4365" w:type="dxa"/>
            <w:vAlign w:val="center"/>
            <w:hideMark/>
          </w:tcPr>
          <w:p w14:paraId="169EE79A" w14:textId="77777777" w:rsidR="005B35B0" w:rsidRPr="005B35B0" w:rsidRDefault="005B35B0" w:rsidP="005B35B0">
            <w:pPr>
              <w:rPr>
                <w:lang w:val="vi-VN"/>
              </w:rPr>
            </w:pPr>
            <w:r w:rsidRPr="005B35B0">
              <w:rPr>
                <w:lang w:val="vi-VN"/>
              </w:rPr>
              <w:t>Khóa chính</w:t>
            </w:r>
          </w:p>
        </w:tc>
      </w:tr>
      <w:tr w:rsidR="005B35B0" w:rsidRPr="005B35B0" w14:paraId="38BB8FD6" w14:textId="77777777" w:rsidTr="005B35B0">
        <w:trPr>
          <w:tblCellSpacing w:w="15" w:type="dxa"/>
        </w:trPr>
        <w:tc>
          <w:tcPr>
            <w:tcW w:w="0" w:type="auto"/>
            <w:vAlign w:val="center"/>
            <w:hideMark/>
          </w:tcPr>
          <w:p w14:paraId="33704559" w14:textId="77777777" w:rsidR="005B35B0" w:rsidRPr="005B35B0" w:rsidRDefault="005B35B0" w:rsidP="005B35B0">
            <w:pPr>
              <w:rPr>
                <w:lang w:val="vi-VN"/>
              </w:rPr>
            </w:pPr>
            <w:r w:rsidRPr="005B35B0">
              <w:rPr>
                <w:lang w:val="vi-VN"/>
              </w:rPr>
              <w:t>2</w:t>
            </w:r>
          </w:p>
        </w:tc>
        <w:tc>
          <w:tcPr>
            <w:tcW w:w="1898" w:type="dxa"/>
            <w:vAlign w:val="center"/>
            <w:hideMark/>
          </w:tcPr>
          <w:p w14:paraId="752128F7" w14:textId="77777777" w:rsidR="005B35B0" w:rsidRPr="005B35B0" w:rsidRDefault="005B35B0" w:rsidP="005B35B0">
            <w:pPr>
              <w:rPr>
                <w:lang w:val="vi-VN"/>
              </w:rPr>
            </w:pPr>
            <w:r w:rsidRPr="005B35B0">
              <w:rPr>
                <w:lang w:val="vi-VN"/>
              </w:rPr>
              <w:t>Name</w:t>
            </w:r>
          </w:p>
        </w:tc>
        <w:tc>
          <w:tcPr>
            <w:tcW w:w="1770" w:type="dxa"/>
            <w:vAlign w:val="center"/>
            <w:hideMark/>
          </w:tcPr>
          <w:p w14:paraId="142D906E" w14:textId="77777777" w:rsidR="005B35B0" w:rsidRPr="005B35B0" w:rsidRDefault="005B35B0" w:rsidP="005B35B0">
            <w:pPr>
              <w:rPr>
                <w:lang w:val="vi-VN"/>
              </w:rPr>
            </w:pPr>
            <w:r w:rsidRPr="005B35B0">
              <w:rPr>
                <w:lang w:val="vi-VN"/>
              </w:rPr>
              <w:t>nvarchar(200)</w:t>
            </w:r>
          </w:p>
        </w:tc>
        <w:tc>
          <w:tcPr>
            <w:tcW w:w="4365" w:type="dxa"/>
            <w:vAlign w:val="center"/>
            <w:hideMark/>
          </w:tcPr>
          <w:p w14:paraId="330A99D0" w14:textId="77777777" w:rsidR="005B35B0" w:rsidRPr="005B35B0" w:rsidRDefault="005B35B0" w:rsidP="005B35B0">
            <w:pPr>
              <w:rPr>
                <w:lang w:val="vi-VN"/>
              </w:rPr>
            </w:pPr>
            <w:r w:rsidRPr="005B35B0">
              <w:rPr>
                <w:lang w:val="vi-VN"/>
              </w:rPr>
              <w:t>Tên công việc</w:t>
            </w:r>
          </w:p>
        </w:tc>
      </w:tr>
      <w:tr w:rsidR="005B35B0" w:rsidRPr="005B35B0" w14:paraId="611CB08D" w14:textId="77777777" w:rsidTr="005B35B0">
        <w:trPr>
          <w:tblCellSpacing w:w="15" w:type="dxa"/>
        </w:trPr>
        <w:tc>
          <w:tcPr>
            <w:tcW w:w="0" w:type="auto"/>
            <w:vAlign w:val="center"/>
            <w:hideMark/>
          </w:tcPr>
          <w:p w14:paraId="0E89E554" w14:textId="77777777" w:rsidR="005B35B0" w:rsidRPr="005B35B0" w:rsidRDefault="005B35B0" w:rsidP="005B35B0">
            <w:pPr>
              <w:rPr>
                <w:lang w:val="vi-VN"/>
              </w:rPr>
            </w:pPr>
            <w:r w:rsidRPr="005B35B0">
              <w:rPr>
                <w:lang w:val="vi-VN"/>
              </w:rPr>
              <w:t>3</w:t>
            </w:r>
          </w:p>
        </w:tc>
        <w:tc>
          <w:tcPr>
            <w:tcW w:w="1898" w:type="dxa"/>
            <w:vAlign w:val="center"/>
            <w:hideMark/>
          </w:tcPr>
          <w:p w14:paraId="5B2F8029" w14:textId="77777777" w:rsidR="005B35B0" w:rsidRPr="005B35B0" w:rsidRDefault="005B35B0" w:rsidP="005B35B0">
            <w:pPr>
              <w:rPr>
                <w:lang w:val="vi-VN"/>
              </w:rPr>
            </w:pPr>
            <w:r w:rsidRPr="005B35B0">
              <w:rPr>
                <w:lang w:val="vi-VN"/>
              </w:rPr>
              <w:t>Detail</w:t>
            </w:r>
          </w:p>
        </w:tc>
        <w:tc>
          <w:tcPr>
            <w:tcW w:w="1770" w:type="dxa"/>
            <w:vAlign w:val="center"/>
            <w:hideMark/>
          </w:tcPr>
          <w:p w14:paraId="48548B06" w14:textId="77777777" w:rsidR="005B35B0" w:rsidRPr="005B35B0" w:rsidRDefault="005B35B0" w:rsidP="005B35B0">
            <w:pPr>
              <w:rPr>
                <w:lang w:val="vi-VN"/>
              </w:rPr>
            </w:pPr>
            <w:r w:rsidRPr="005B35B0">
              <w:rPr>
                <w:lang w:val="vi-VN"/>
              </w:rPr>
              <w:t>ntext</w:t>
            </w:r>
          </w:p>
        </w:tc>
        <w:tc>
          <w:tcPr>
            <w:tcW w:w="4365" w:type="dxa"/>
            <w:vAlign w:val="center"/>
            <w:hideMark/>
          </w:tcPr>
          <w:p w14:paraId="6E662EC2" w14:textId="77777777" w:rsidR="005B35B0" w:rsidRPr="005B35B0" w:rsidRDefault="005B35B0" w:rsidP="005B35B0">
            <w:pPr>
              <w:rPr>
                <w:lang w:val="vi-VN"/>
              </w:rPr>
            </w:pPr>
            <w:r w:rsidRPr="005B35B0">
              <w:rPr>
                <w:lang w:val="vi-VN"/>
              </w:rPr>
              <w:t>Chi tiết công việc</w:t>
            </w:r>
          </w:p>
        </w:tc>
      </w:tr>
      <w:tr w:rsidR="005B35B0" w:rsidRPr="005B35B0" w14:paraId="72A63595" w14:textId="77777777" w:rsidTr="005B35B0">
        <w:trPr>
          <w:tblCellSpacing w:w="15" w:type="dxa"/>
        </w:trPr>
        <w:tc>
          <w:tcPr>
            <w:tcW w:w="0" w:type="auto"/>
            <w:vAlign w:val="center"/>
            <w:hideMark/>
          </w:tcPr>
          <w:p w14:paraId="24ADF69A" w14:textId="77777777" w:rsidR="005B35B0" w:rsidRPr="005B35B0" w:rsidRDefault="005B35B0" w:rsidP="005B35B0">
            <w:pPr>
              <w:rPr>
                <w:lang w:val="vi-VN"/>
              </w:rPr>
            </w:pPr>
            <w:r w:rsidRPr="005B35B0">
              <w:rPr>
                <w:lang w:val="vi-VN"/>
              </w:rPr>
              <w:t>4</w:t>
            </w:r>
          </w:p>
        </w:tc>
        <w:tc>
          <w:tcPr>
            <w:tcW w:w="1898" w:type="dxa"/>
            <w:vAlign w:val="center"/>
            <w:hideMark/>
          </w:tcPr>
          <w:p w14:paraId="40DA4292" w14:textId="77777777" w:rsidR="005B35B0" w:rsidRPr="005B35B0" w:rsidRDefault="005B35B0" w:rsidP="005B35B0">
            <w:pPr>
              <w:rPr>
                <w:lang w:val="vi-VN"/>
              </w:rPr>
            </w:pPr>
            <w:r w:rsidRPr="005B35B0">
              <w:rPr>
                <w:lang w:val="vi-VN"/>
              </w:rPr>
              <w:t>IDCompany</w:t>
            </w:r>
          </w:p>
        </w:tc>
        <w:tc>
          <w:tcPr>
            <w:tcW w:w="1770" w:type="dxa"/>
            <w:vAlign w:val="center"/>
            <w:hideMark/>
          </w:tcPr>
          <w:p w14:paraId="10389F9A" w14:textId="77777777" w:rsidR="005B35B0" w:rsidRPr="005B35B0" w:rsidRDefault="005B35B0" w:rsidP="005B35B0">
            <w:pPr>
              <w:rPr>
                <w:lang w:val="vi-VN"/>
              </w:rPr>
            </w:pPr>
            <w:r w:rsidRPr="005B35B0">
              <w:rPr>
                <w:lang w:val="vi-VN"/>
              </w:rPr>
              <w:t>bigint</w:t>
            </w:r>
          </w:p>
        </w:tc>
        <w:tc>
          <w:tcPr>
            <w:tcW w:w="4365" w:type="dxa"/>
            <w:vAlign w:val="center"/>
            <w:hideMark/>
          </w:tcPr>
          <w:p w14:paraId="674F9223" w14:textId="77777777" w:rsidR="005B35B0" w:rsidRPr="005B35B0" w:rsidRDefault="005B35B0" w:rsidP="005B35B0">
            <w:pPr>
              <w:rPr>
                <w:lang w:val="vi-VN"/>
              </w:rPr>
            </w:pPr>
            <w:r w:rsidRPr="005B35B0">
              <w:rPr>
                <w:lang w:val="vi-VN"/>
              </w:rPr>
              <w:t>ID công ty</w:t>
            </w:r>
          </w:p>
        </w:tc>
      </w:tr>
      <w:tr w:rsidR="005B35B0" w:rsidRPr="005B35B0" w14:paraId="50CDE676" w14:textId="77777777" w:rsidTr="005B35B0">
        <w:trPr>
          <w:tblCellSpacing w:w="15" w:type="dxa"/>
        </w:trPr>
        <w:tc>
          <w:tcPr>
            <w:tcW w:w="0" w:type="auto"/>
            <w:vAlign w:val="center"/>
            <w:hideMark/>
          </w:tcPr>
          <w:p w14:paraId="6D629268" w14:textId="77777777" w:rsidR="005B35B0" w:rsidRPr="005B35B0" w:rsidRDefault="005B35B0" w:rsidP="005B35B0">
            <w:pPr>
              <w:rPr>
                <w:lang w:val="vi-VN"/>
              </w:rPr>
            </w:pPr>
            <w:r w:rsidRPr="005B35B0">
              <w:rPr>
                <w:lang w:val="vi-VN"/>
              </w:rPr>
              <w:t>5</w:t>
            </w:r>
          </w:p>
        </w:tc>
        <w:tc>
          <w:tcPr>
            <w:tcW w:w="1898" w:type="dxa"/>
            <w:vAlign w:val="center"/>
            <w:hideMark/>
          </w:tcPr>
          <w:p w14:paraId="79979497" w14:textId="77777777" w:rsidR="005B35B0" w:rsidRPr="005B35B0" w:rsidRDefault="005B35B0" w:rsidP="005B35B0">
            <w:pPr>
              <w:rPr>
                <w:lang w:val="vi-VN"/>
              </w:rPr>
            </w:pPr>
            <w:r w:rsidRPr="005B35B0">
              <w:rPr>
                <w:lang w:val="vi-VN"/>
              </w:rPr>
              <w:t>Requirement</w:t>
            </w:r>
          </w:p>
        </w:tc>
        <w:tc>
          <w:tcPr>
            <w:tcW w:w="1770" w:type="dxa"/>
            <w:vAlign w:val="center"/>
            <w:hideMark/>
          </w:tcPr>
          <w:p w14:paraId="472C6BF3" w14:textId="77777777" w:rsidR="005B35B0" w:rsidRPr="005B35B0" w:rsidRDefault="005B35B0" w:rsidP="005B35B0">
            <w:pPr>
              <w:rPr>
                <w:lang w:val="vi-VN"/>
              </w:rPr>
            </w:pPr>
            <w:r w:rsidRPr="005B35B0">
              <w:rPr>
                <w:lang w:val="vi-VN"/>
              </w:rPr>
              <w:t>ntext</w:t>
            </w:r>
          </w:p>
        </w:tc>
        <w:tc>
          <w:tcPr>
            <w:tcW w:w="4365" w:type="dxa"/>
            <w:vAlign w:val="center"/>
            <w:hideMark/>
          </w:tcPr>
          <w:p w14:paraId="0E36364D" w14:textId="77777777" w:rsidR="005B35B0" w:rsidRPr="005B35B0" w:rsidRDefault="005B35B0" w:rsidP="005B35B0">
            <w:pPr>
              <w:rPr>
                <w:lang w:val="vi-VN"/>
              </w:rPr>
            </w:pPr>
            <w:r w:rsidRPr="005B35B0">
              <w:rPr>
                <w:lang w:val="vi-VN"/>
              </w:rPr>
              <w:t>Yêu cầu công việc</w:t>
            </w:r>
          </w:p>
        </w:tc>
      </w:tr>
      <w:tr w:rsidR="005B35B0" w:rsidRPr="005B35B0" w14:paraId="46FAFDB7" w14:textId="77777777" w:rsidTr="005B35B0">
        <w:trPr>
          <w:tblCellSpacing w:w="15" w:type="dxa"/>
        </w:trPr>
        <w:tc>
          <w:tcPr>
            <w:tcW w:w="0" w:type="auto"/>
            <w:vAlign w:val="center"/>
            <w:hideMark/>
          </w:tcPr>
          <w:p w14:paraId="060F2971" w14:textId="77777777" w:rsidR="005B35B0" w:rsidRPr="005B35B0" w:rsidRDefault="005B35B0" w:rsidP="005B35B0">
            <w:pPr>
              <w:rPr>
                <w:lang w:val="vi-VN"/>
              </w:rPr>
            </w:pPr>
            <w:r w:rsidRPr="005B35B0">
              <w:rPr>
                <w:lang w:val="vi-VN"/>
              </w:rPr>
              <w:t>6</w:t>
            </w:r>
          </w:p>
        </w:tc>
        <w:tc>
          <w:tcPr>
            <w:tcW w:w="1898" w:type="dxa"/>
            <w:vAlign w:val="center"/>
            <w:hideMark/>
          </w:tcPr>
          <w:p w14:paraId="0EB58F19" w14:textId="77777777" w:rsidR="005B35B0" w:rsidRPr="005B35B0" w:rsidRDefault="005B35B0" w:rsidP="005B35B0">
            <w:pPr>
              <w:rPr>
                <w:lang w:val="vi-VN"/>
              </w:rPr>
            </w:pPr>
            <w:r w:rsidRPr="005B35B0">
              <w:rPr>
                <w:lang w:val="vi-VN"/>
              </w:rPr>
              <w:t>Description</w:t>
            </w:r>
          </w:p>
        </w:tc>
        <w:tc>
          <w:tcPr>
            <w:tcW w:w="1770" w:type="dxa"/>
            <w:vAlign w:val="center"/>
            <w:hideMark/>
          </w:tcPr>
          <w:p w14:paraId="663F6AA7" w14:textId="77777777" w:rsidR="005B35B0" w:rsidRPr="005B35B0" w:rsidRDefault="005B35B0" w:rsidP="005B35B0">
            <w:pPr>
              <w:rPr>
                <w:lang w:val="vi-VN"/>
              </w:rPr>
            </w:pPr>
            <w:r w:rsidRPr="005B35B0">
              <w:rPr>
                <w:lang w:val="vi-VN"/>
              </w:rPr>
              <w:t>ntext</w:t>
            </w:r>
          </w:p>
        </w:tc>
        <w:tc>
          <w:tcPr>
            <w:tcW w:w="4365" w:type="dxa"/>
            <w:vAlign w:val="center"/>
            <w:hideMark/>
          </w:tcPr>
          <w:p w14:paraId="29EB67D4" w14:textId="77777777" w:rsidR="005B35B0" w:rsidRPr="005B35B0" w:rsidRDefault="005B35B0" w:rsidP="005B35B0">
            <w:pPr>
              <w:rPr>
                <w:lang w:val="vi-VN"/>
              </w:rPr>
            </w:pPr>
            <w:r w:rsidRPr="005B35B0">
              <w:rPr>
                <w:lang w:val="vi-VN"/>
              </w:rPr>
              <w:t>Mô tả công việc</w:t>
            </w:r>
          </w:p>
        </w:tc>
      </w:tr>
      <w:tr w:rsidR="005B35B0" w:rsidRPr="005B35B0" w14:paraId="6C2491E8" w14:textId="77777777" w:rsidTr="005B35B0">
        <w:trPr>
          <w:tblCellSpacing w:w="15" w:type="dxa"/>
        </w:trPr>
        <w:tc>
          <w:tcPr>
            <w:tcW w:w="0" w:type="auto"/>
            <w:vAlign w:val="center"/>
            <w:hideMark/>
          </w:tcPr>
          <w:p w14:paraId="25E43D2F" w14:textId="77777777" w:rsidR="005B35B0" w:rsidRPr="005B35B0" w:rsidRDefault="005B35B0" w:rsidP="005B35B0">
            <w:pPr>
              <w:rPr>
                <w:lang w:val="vi-VN"/>
              </w:rPr>
            </w:pPr>
            <w:r w:rsidRPr="005B35B0">
              <w:rPr>
                <w:lang w:val="vi-VN"/>
              </w:rPr>
              <w:t>7</w:t>
            </w:r>
          </w:p>
        </w:tc>
        <w:tc>
          <w:tcPr>
            <w:tcW w:w="1898" w:type="dxa"/>
            <w:vAlign w:val="center"/>
            <w:hideMark/>
          </w:tcPr>
          <w:p w14:paraId="400BF689" w14:textId="77777777" w:rsidR="005B35B0" w:rsidRPr="005B35B0" w:rsidRDefault="005B35B0" w:rsidP="005B35B0">
            <w:pPr>
              <w:rPr>
                <w:lang w:val="vi-VN"/>
              </w:rPr>
            </w:pPr>
            <w:r w:rsidRPr="005B35B0">
              <w:rPr>
                <w:lang w:val="vi-VN"/>
              </w:rPr>
              <w:t>Benefit</w:t>
            </w:r>
          </w:p>
        </w:tc>
        <w:tc>
          <w:tcPr>
            <w:tcW w:w="1770" w:type="dxa"/>
            <w:vAlign w:val="center"/>
            <w:hideMark/>
          </w:tcPr>
          <w:p w14:paraId="25FDC408" w14:textId="77777777" w:rsidR="005B35B0" w:rsidRPr="005B35B0" w:rsidRDefault="005B35B0" w:rsidP="005B35B0">
            <w:pPr>
              <w:rPr>
                <w:lang w:val="vi-VN"/>
              </w:rPr>
            </w:pPr>
            <w:r w:rsidRPr="005B35B0">
              <w:rPr>
                <w:lang w:val="vi-VN"/>
              </w:rPr>
              <w:t>ntext</w:t>
            </w:r>
          </w:p>
        </w:tc>
        <w:tc>
          <w:tcPr>
            <w:tcW w:w="4365" w:type="dxa"/>
            <w:vAlign w:val="center"/>
            <w:hideMark/>
          </w:tcPr>
          <w:p w14:paraId="13562DB7" w14:textId="77777777" w:rsidR="005B35B0" w:rsidRPr="005B35B0" w:rsidRDefault="005B35B0" w:rsidP="005B35B0">
            <w:pPr>
              <w:rPr>
                <w:lang w:val="vi-VN"/>
              </w:rPr>
            </w:pPr>
            <w:r w:rsidRPr="005B35B0">
              <w:rPr>
                <w:lang w:val="vi-VN"/>
              </w:rPr>
              <w:t>Lợi ích công việc</w:t>
            </w:r>
          </w:p>
        </w:tc>
      </w:tr>
      <w:tr w:rsidR="005B35B0" w:rsidRPr="005B35B0" w14:paraId="5FCB33DE" w14:textId="77777777" w:rsidTr="005B35B0">
        <w:trPr>
          <w:tblCellSpacing w:w="15" w:type="dxa"/>
        </w:trPr>
        <w:tc>
          <w:tcPr>
            <w:tcW w:w="0" w:type="auto"/>
            <w:vAlign w:val="center"/>
            <w:hideMark/>
          </w:tcPr>
          <w:p w14:paraId="51FE559C" w14:textId="77777777" w:rsidR="005B35B0" w:rsidRPr="005B35B0" w:rsidRDefault="005B35B0" w:rsidP="005B35B0">
            <w:pPr>
              <w:rPr>
                <w:lang w:val="vi-VN"/>
              </w:rPr>
            </w:pPr>
            <w:r w:rsidRPr="005B35B0">
              <w:rPr>
                <w:lang w:val="vi-VN"/>
              </w:rPr>
              <w:t>8</w:t>
            </w:r>
          </w:p>
        </w:tc>
        <w:tc>
          <w:tcPr>
            <w:tcW w:w="1898" w:type="dxa"/>
            <w:vAlign w:val="center"/>
            <w:hideMark/>
          </w:tcPr>
          <w:p w14:paraId="252723E8" w14:textId="77777777" w:rsidR="005B35B0" w:rsidRPr="005B35B0" w:rsidRDefault="005B35B0" w:rsidP="005B35B0">
            <w:pPr>
              <w:rPr>
                <w:lang w:val="vi-VN"/>
              </w:rPr>
            </w:pPr>
            <w:r w:rsidRPr="005B35B0">
              <w:rPr>
                <w:lang w:val="vi-VN"/>
              </w:rPr>
              <w:t>Offer</w:t>
            </w:r>
          </w:p>
        </w:tc>
        <w:tc>
          <w:tcPr>
            <w:tcW w:w="1770" w:type="dxa"/>
            <w:vAlign w:val="center"/>
            <w:hideMark/>
          </w:tcPr>
          <w:p w14:paraId="699933C6" w14:textId="77777777" w:rsidR="005B35B0" w:rsidRPr="005B35B0" w:rsidRDefault="005B35B0" w:rsidP="005B35B0">
            <w:pPr>
              <w:rPr>
                <w:lang w:val="vi-VN"/>
              </w:rPr>
            </w:pPr>
            <w:r w:rsidRPr="005B35B0">
              <w:rPr>
                <w:lang w:val="vi-VN"/>
              </w:rPr>
              <w:t>float</w:t>
            </w:r>
          </w:p>
        </w:tc>
        <w:tc>
          <w:tcPr>
            <w:tcW w:w="4365" w:type="dxa"/>
            <w:vAlign w:val="center"/>
            <w:hideMark/>
          </w:tcPr>
          <w:p w14:paraId="3564317C" w14:textId="77777777" w:rsidR="005B35B0" w:rsidRPr="005B35B0" w:rsidRDefault="005B35B0" w:rsidP="005B35B0">
            <w:pPr>
              <w:rPr>
                <w:lang w:val="vi-VN"/>
              </w:rPr>
            </w:pPr>
            <w:r w:rsidRPr="005B35B0">
              <w:rPr>
                <w:lang w:val="vi-VN"/>
              </w:rPr>
              <w:t>Mức lương đề nghị</w:t>
            </w:r>
          </w:p>
        </w:tc>
      </w:tr>
      <w:tr w:rsidR="005B35B0" w:rsidRPr="005B35B0" w14:paraId="6109232B" w14:textId="77777777" w:rsidTr="005B35B0">
        <w:trPr>
          <w:tblCellSpacing w:w="15" w:type="dxa"/>
        </w:trPr>
        <w:tc>
          <w:tcPr>
            <w:tcW w:w="0" w:type="auto"/>
            <w:vAlign w:val="center"/>
            <w:hideMark/>
          </w:tcPr>
          <w:p w14:paraId="1191B2FA" w14:textId="77777777" w:rsidR="005B35B0" w:rsidRPr="005B35B0" w:rsidRDefault="005B35B0" w:rsidP="005B35B0">
            <w:pPr>
              <w:rPr>
                <w:lang w:val="vi-VN"/>
              </w:rPr>
            </w:pPr>
            <w:r w:rsidRPr="005B35B0">
              <w:rPr>
                <w:lang w:val="vi-VN"/>
              </w:rPr>
              <w:t>9</w:t>
            </w:r>
          </w:p>
        </w:tc>
        <w:tc>
          <w:tcPr>
            <w:tcW w:w="1898" w:type="dxa"/>
            <w:vAlign w:val="center"/>
            <w:hideMark/>
          </w:tcPr>
          <w:p w14:paraId="1D8BE6CE" w14:textId="77777777" w:rsidR="005B35B0" w:rsidRPr="005B35B0" w:rsidRDefault="005B35B0" w:rsidP="005B35B0">
            <w:pPr>
              <w:rPr>
                <w:lang w:val="vi-VN"/>
              </w:rPr>
            </w:pPr>
            <w:r w:rsidRPr="005B35B0">
              <w:rPr>
                <w:lang w:val="vi-VN"/>
              </w:rPr>
              <w:t>Industry</w:t>
            </w:r>
          </w:p>
        </w:tc>
        <w:tc>
          <w:tcPr>
            <w:tcW w:w="1770" w:type="dxa"/>
            <w:vAlign w:val="center"/>
            <w:hideMark/>
          </w:tcPr>
          <w:p w14:paraId="1B223957" w14:textId="77777777" w:rsidR="005B35B0" w:rsidRPr="005B35B0" w:rsidRDefault="005B35B0" w:rsidP="005B35B0">
            <w:pPr>
              <w:rPr>
                <w:lang w:val="vi-VN"/>
              </w:rPr>
            </w:pPr>
            <w:r w:rsidRPr="005B35B0">
              <w:rPr>
                <w:lang w:val="vi-VN"/>
              </w:rPr>
              <w:t>nvarchar(200)</w:t>
            </w:r>
          </w:p>
        </w:tc>
        <w:tc>
          <w:tcPr>
            <w:tcW w:w="4365" w:type="dxa"/>
            <w:vAlign w:val="center"/>
            <w:hideMark/>
          </w:tcPr>
          <w:p w14:paraId="0AFE838B" w14:textId="77777777" w:rsidR="005B35B0" w:rsidRPr="005B35B0" w:rsidRDefault="005B35B0" w:rsidP="005B35B0">
            <w:pPr>
              <w:rPr>
                <w:lang w:val="vi-VN"/>
              </w:rPr>
            </w:pPr>
            <w:r w:rsidRPr="005B35B0">
              <w:rPr>
                <w:lang w:val="vi-VN"/>
              </w:rPr>
              <w:t>Ngành nghề</w:t>
            </w:r>
          </w:p>
        </w:tc>
      </w:tr>
      <w:tr w:rsidR="005B35B0" w:rsidRPr="005B35B0" w14:paraId="0229204A" w14:textId="77777777" w:rsidTr="005B35B0">
        <w:trPr>
          <w:tblCellSpacing w:w="15" w:type="dxa"/>
        </w:trPr>
        <w:tc>
          <w:tcPr>
            <w:tcW w:w="0" w:type="auto"/>
            <w:vAlign w:val="center"/>
            <w:hideMark/>
          </w:tcPr>
          <w:p w14:paraId="369700E3" w14:textId="77777777" w:rsidR="005B35B0" w:rsidRPr="005B35B0" w:rsidRDefault="005B35B0" w:rsidP="005B35B0">
            <w:pPr>
              <w:rPr>
                <w:lang w:val="vi-VN"/>
              </w:rPr>
            </w:pPr>
            <w:r w:rsidRPr="005B35B0">
              <w:rPr>
                <w:lang w:val="vi-VN"/>
              </w:rPr>
              <w:t>10</w:t>
            </w:r>
          </w:p>
        </w:tc>
        <w:tc>
          <w:tcPr>
            <w:tcW w:w="1898" w:type="dxa"/>
            <w:vAlign w:val="center"/>
            <w:hideMark/>
          </w:tcPr>
          <w:p w14:paraId="5A09DD41" w14:textId="77777777" w:rsidR="005B35B0" w:rsidRPr="005B35B0" w:rsidRDefault="005B35B0" w:rsidP="005B35B0">
            <w:pPr>
              <w:rPr>
                <w:lang w:val="vi-VN"/>
              </w:rPr>
            </w:pPr>
            <w:r w:rsidRPr="005B35B0">
              <w:rPr>
                <w:lang w:val="vi-VN"/>
              </w:rPr>
              <w:t>CreationDate</w:t>
            </w:r>
          </w:p>
        </w:tc>
        <w:tc>
          <w:tcPr>
            <w:tcW w:w="1770" w:type="dxa"/>
            <w:vAlign w:val="center"/>
            <w:hideMark/>
          </w:tcPr>
          <w:p w14:paraId="4779E9D1" w14:textId="77777777" w:rsidR="005B35B0" w:rsidRPr="005B35B0" w:rsidRDefault="005B35B0" w:rsidP="005B35B0">
            <w:pPr>
              <w:rPr>
                <w:lang w:val="vi-VN"/>
              </w:rPr>
            </w:pPr>
            <w:r w:rsidRPr="005B35B0">
              <w:rPr>
                <w:lang w:val="vi-VN"/>
              </w:rPr>
              <w:t>date</w:t>
            </w:r>
          </w:p>
        </w:tc>
        <w:tc>
          <w:tcPr>
            <w:tcW w:w="4365" w:type="dxa"/>
            <w:vAlign w:val="center"/>
            <w:hideMark/>
          </w:tcPr>
          <w:p w14:paraId="2B0BE3A6" w14:textId="77777777" w:rsidR="005B35B0" w:rsidRPr="005B35B0" w:rsidRDefault="005B35B0" w:rsidP="005B35B0">
            <w:pPr>
              <w:rPr>
                <w:lang w:val="vi-VN"/>
              </w:rPr>
            </w:pPr>
            <w:r w:rsidRPr="005B35B0">
              <w:rPr>
                <w:lang w:val="vi-VN"/>
              </w:rPr>
              <w:t>Ngày tạo công việc</w:t>
            </w:r>
          </w:p>
        </w:tc>
      </w:tr>
      <w:tr w:rsidR="005B35B0" w:rsidRPr="005B35B0" w14:paraId="749238A1" w14:textId="77777777" w:rsidTr="005B35B0">
        <w:trPr>
          <w:tblCellSpacing w:w="15" w:type="dxa"/>
        </w:trPr>
        <w:tc>
          <w:tcPr>
            <w:tcW w:w="0" w:type="auto"/>
            <w:vAlign w:val="center"/>
            <w:hideMark/>
          </w:tcPr>
          <w:p w14:paraId="7EC86735" w14:textId="77777777" w:rsidR="005B35B0" w:rsidRPr="005B35B0" w:rsidRDefault="005B35B0" w:rsidP="005B35B0">
            <w:pPr>
              <w:rPr>
                <w:lang w:val="vi-VN"/>
              </w:rPr>
            </w:pPr>
            <w:r w:rsidRPr="005B35B0">
              <w:rPr>
                <w:lang w:val="vi-VN"/>
              </w:rPr>
              <w:t>11</w:t>
            </w:r>
          </w:p>
        </w:tc>
        <w:tc>
          <w:tcPr>
            <w:tcW w:w="1898" w:type="dxa"/>
            <w:vAlign w:val="center"/>
            <w:hideMark/>
          </w:tcPr>
          <w:p w14:paraId="692C6287" w14:textId="77777777" w:rsidR="005B35B0" w:rsidRPr="005B35B0" w:rsidRDefault="005B35B0" w:rsidP="005B35B0">
            <w:pPr>
              <w:rPr>
                <w:lang w:val="vi-VN"/>
              </w:rPr>
            </w:pPr>
            <w:r w:rsidRPr="005B35B0">
              <w:rPr>
                <w:lang w:val="vi-VN"/>
              </w:rPr>
              <w:t>LimitDate</w:t>
            </w:r>
          </w:p>
        </w:tc>
        <w:tc>
          <w:tcPr>
            <w:tcW w:w="1770" w:type="dxa"/>
            <w:vAlign w:val="center"/>
            <w:hideMark/>
          </w:tcPr>
          <w:p w14:paraId="66CCB2C7" w14:textId="77777777" w:rsidR="005B35B0" w:rsidRPr="005B35B0" w:rsidRDefault="005B35B0" w:rsidP="005B35B0">
            <w:pPr>
              <w:rPr>
                <w:lang w:val="vi-VN"/>
              </w:rPr>
            </w:pPr>
            <w:r w:rsidRPr="005B35B0">
              <w:rPr>
                <w:lang w:val="vi-VN"/>
              </w:rPr>
              <w:t>date</w:t>
            </w:r>
          </w:p>
        </w:tc>
        <w:tc>
          <w:tcPr>
            <w:tcW w:w="4365" w:type="dxa"/>
            <w:vAlign w:val="center"/>
            <w:hideMark/>
          </w:tcPr>
          <w:p w14:paraId="55F35F0C" w14:textId="77777777" w:rsidR="005B35B0" w:rsidRPr="005B35B0" w:rsidRDefault="005B35B0" w:rsidP="005B35B0">
            <w:pPr>
              <w:rPr>
                <w:lang w:val="vi-VN"/>
              </w:rPr>
            </w:pPr>
            <w:r w:rsidRPr="005B35B0">
              <w:rPr>
                <w:lang w:val="vi-VN"/>
              </w:rPr>
              <w:t>Ngày hết hạn</w:t>
            </w:r>
          </w:p>
        </w:tc>
      </w:tr>
      <w:tr w:rsidR="005B35B0" w:rsidRPr="005B35B0" w14:paraId="54E163F2" w14:textId="77777777" w:rsidTr="005B35B0">
        <w:trPr>
          <w:tblCellSpacing w:w="15" w:type="dxa"/>
        </w:trPr>
        <w:tc>
          <w:tcPr>
            <w:tcW w:w="0" w:type="auto"/>
            <w:vAlign w:val="center"/>
            <w:hideMark/>
          </w:tcPr>
          <w:p w14:paraId="2893808F" w14:textId="77777777" w:rsidR="005B35B0" w:rsidRPr="005B35B0" w:rsidRDefault="005B35B0" w:rsidP="005B35B0">
            <w:pPr>
              <w:rPr>
                <w:lang w:val="vi-VN"/>
              </w:rPr>
            </w:pPr>
            <w:r w:rsidRPr="005B35B0">
              <w:rPr>
                <w:lang w:val="vi-VN"/>
              </w:rPr>
              <w:t>12</w:t>
            </w:r>
          </w:p>
        </w:tc>
        <w:tc>
          <w:tcPr>
            <w:tcW w:w="1898" w:type="dxa"/>
            <w:vAlign w:val="center"/>
            <w:hideMark/>
          </w:tcPr>
          <w:p w14:paraId="3DB7C265" w14:textId="77777777" w:rsidR="005B35B0" w:rsidRPr="005B35B0" w:rsidRDefault="005B35B0" w:rsidP="005B35B0">
            <w:pPr>
              <w:rPr>
                <w:lang w:val="vi-VN"/>
              </w:rPr>
            </w:pPr>
            <w:r w:rsidRPr="005B35B0">
              <w:rPr>
                <w:lang w:val="vi-VN"/>
              </w:rPr>
              <w:t>Total</w:t>
            </w:r>
          </w:p>
        </w:tc>
        <w:tc>
          <w:tcPr>
            <w:tcW w:w="1770" w:type="dxa"/>
            <w:vAlign w:val="center"/>
            <w:hideMark/>
          </w:tcPr>
          <w:p w14:paraId="4DA96B5E" w14:textId="77777777" w:rsidR="005B35B0" w:rsidRPr="005B35B0" w:rsidRDefault="005B35B0" w:rsidP="005B35B0">
            <w:pPr>
              <w:rPr>
                <w:lang w:val="vi-VN"/>
              </w:rPr>
            </w:pPr>
            <w:r w:rsidRPr="005B35B0">
              <w:rPr>
                <w:lang w:val="vi-VN"/>
              </w:rPr>
              <w:t>int</w:t>
            </w:r>
          </w:p>
        </w:tc>
        <w:tc>
          <w:tcPr>
            <w:tcW w:w="4365" w:type="dxa"/>
            <w:vAlign w:val="center"/>
            <w:hideMark/>
          </w:tcPr>
          <w:p w14:paraId="7788C458" w14:textId="77777777" w:rsidR="005B35B0" w:rsidRPr="005B35B0" w:rsidRDefault="005B35B0" w:rsidP="005B35B0">
            <w:pPr>
              <w:rPr>
                <w:lang w:val="vi-VN"/>
              </w:rPr>
            </w:pPr>
            <w:r w:rsidRPr="005B35B0">
              <w:rPr>
                <w:lang w:val="vi-VN"/>
              </w:rPr>
              <w:t>Tổng số lượng tuyển</w:t>
            </w:r>
          </w:p>
        </w:tc>
      </w:tr>
      <w:tr w:rsidR="005B35B0" w:rsidRPr="005B35B0" w14:paraId="604B3905" w14:textId="77777777" w:rsidTr="005B35B0">
        <w:trPr>
          <w:tblCellSpacing w:w="15" w:type="dxa"/>
        </w:trPr>
        <w:tc>
          <w:tcPr>
            <w:tcW w:w="0" w:type="auto"/>
            <w:vAlign w:val="center"/>
            <w:hideMark/>
          </w:tcPr>
          <w:p w14:paraId="65C41E0B" w14:textId="77777777" w:rsidR="005B35B0" w:rsidRPr="005B35B0" w:rsidRDefault="005B35B0" w:rsidP="005B35B0">
            <w:pPr>
              <w:rPr>
                <w:lang w:val="vi-VN"/>
              </w:rPr>
            </w:pPr>
            <w:r w:rsidRPr="005B35B0">
              <w:rPr>
                <w:lang w:val="vi-VN"/>
              </w:rPr>
              <w:t>13</w:t>
            </w:r>
          </w:p>
        </w:tc>
        <w:tc>
          <w:tcPr>
            <w:tcW w:w="1898" w:type="dxa"/>
            <w:vAlign w:val="center"/>
            <w:hideMark/>
          </w:tcPr>
          <w:p w14:paraId="2FC171C0" w14:textId="77777777" w:rsidR="005B35B0" w:rsidRPr="005B35B0" w:rsidRDefault="005B35B0" w:rsidP="005B35B0">
            <w:pPr>
              <w:rPr>
                <w:lang w:val="vi-VN"/>
              </w:rPr>
            </w:pPr>
            <w:r w:rsidRPr="005B35B0">
              <w:rPr>
                <w:lang w:val="vi-VN"/>
              </w:rPr>
              <w:t>Type</w:t>
            </w:r>
          </w:p>
        </w:tc>
        <w:tc>
          <w:tcPr>
            <w:tcW w:w="1770" w:type="dxa"/>
            <w:vAlign w:val="center"/>
            <w:hideMark/>
          </w:tcPr>
          <w:p w14:paraId="2B359FDA" w14:textId="77777777" w:rsidR="005B35B0" w:rsidRPr="005B35B0" w:rsidRDefault="005B35B0" w:rsidP="005B35B0">
            <w:pPr>
              <w:rPr>
                <w:lang w:val="vi-VN"/>
              </w:rPr>
            </w:pPr>
            <w:r w:rsidRPr="005B35B0">
              <w:rPr>
                <w:lang w:val="vi-VN"/>
              </w:rPr>
              <w:t>nvarchar(100)</w:t>
            </w:r>
          </w:p>
        </w:tc>
        <w:tc>
          <w:tcPr>
            <w:tcW w:w="4365" w:type="dxa"/>
            <w:vAlign w:val="center"/>
            <w:hideMark/>
          </w:tcPr>
          <w:p w14:paraId="43424483" w14:textId="77777777" w:rsidR="005B35B0" w:rsidRPr="005B35B0" w:rsidRDefault="005B35B0" w:rsidP="005B35B0">
            <w:pPr>
              <w:rPr>
                <w:lang w:val="vi-VN"/>
              </w:rPr>
            </w:pPr>
            <w:r w:rsidRPr="005B35B0">
              <w:rPr>
                <w:lang w:val="vi-VN"/>
              </w:rPr>
              <w:t>Loại công việc</w:t>
            </w:r>
          </w:p>
        </w:tc>
      </w:tr>
      <w:tr w:rsidR="005B35B0" w:rsidRPr="005B35B0" w14:paraId="17B119DE" w14:textId="77777777" w:rsidTr="005B35B0">
        <w:trPr>
          <w:tblCellSpacing w:w="15" w:type="dxa"/>
        </w:trPr>
        <w:tc>
          <w:tcPr>
            <w:tcW w:w="0" w:type="auto"/>
            <w:vAlign w:val="center"/>
            <w:hideMark/>
          </w:tcPr>
          <w:p w14:paraId="40D75014" w14:textId="77777777" w:rsidR="005B35B0" w:rsidRPr="005B35B0" w:rsidRDefault="005B35B0" w:rsidP="005B35B0">
            <w:pPr>
              <w:rPr>
                <w:lang w:val="vi-VN"/>
              </w:rPr>
            </w:pPr>
            <w:r w:rsidRPr="005B35B0">
              <w:rPr>
                <w:lang w:val="vi-VN"/>
              </w:rPr>
              <w:t>14</w:t>
            </w:r>
          </w:p>
        </w:tc>
        <w:tc>
          <w:tcPr>
            <w:tcW w:w="1898" w:type="dxa"/>
            <w:vAlign w:val="center"/>
            <w:hideMark/>
          </w:tcPr>
          <w:p w14:paraId="1F27F240" w14:textId="77777777" w:rsidR="005B35B0" w:rsidRPr="005B35B0" w:rsidRDefault="005B35B0" w:rsidP="005B35B0">
            <w:pPr>
              <w:rPr>
                <w:lang w:val="vi-VN"/>
              </w:rPr>
            </w:pPr>
            <w:r w:rsidRPr="005B35B0">
              <w:rPr>
                <w:lang w:val="vi-VN"/>
              </w:rPr>
              <w:t>Sex</w:t>
            </w:r>
          </w:p>
        </w:tc>
        <w:tc>
          <w:tcPr>
            <w:tcW w:w="1770" w:type="dxa"/>
            <w:vAlign w:val="center"/>
            <w:hideMark/>
          </w:tcPr>
          <w:p w14:paraId="5A8532B4" w14:textId="77777777" w:rsidR="005B35B0" w:rsidRPr="005B35B0" w:rsidRDefault="005B35B0" w:rsidP="005B35B0">
            <w:pPr>
              <w:rPr>
                <w:lang w:val="vi-VN"/>
              </w:rPr>
            </w:pPr>
            <w:r w:rsidRPr="005B35B0">
              <w:rPr>
                <w:lang w:val="vi-VN"/>
              </w:rPr>
              <w:t>varchar(20)</w:t>
            </w:r>
          </w:p>
        </w:tc>
        <w:tc>
          <w:tcPr>
            <w:tcW w:w="4365" w:type="dxa"/>
            <w:vAlign w:val="center"/>
            <w:hideMark/>
          </w:tcPr>
          <w:p w14:paraId="42F6F8BC" w14:textId="77777777" w:rsidR="005B35B0" w:rsidRPr="005B35B0" w:rsidRDefault="005B35B0" w:rsidP="005B35B0">
            <w:pPr>
              <w:rPr>
                <w:lang w:val="vi-VN"/>
              </w:rPr>
            </w:pPr>
            <w:r w:rsidRPr="005B35B0">
              <w:rPr>
                <w:lang w:val="vi-VN"/>
              </w:rPr>
              <w:t>Giới tính yêu cầu</w:t>
            </w:r>
          </w:p>
        </w:tc>
      </w:tr>
      <w:tr w:rsidR="005B35B0" w:rsidRPr="005B35B0" w14:paraId="20A39110" w14:textId="77777777" w:rsidTr="005B35B0">
        <w:trPr>
          <w:tblCellSpacing w:w="15" w:type="dxa"/>
        </w:trPr>
        <w:tc>
          <w:tcPr>
            <w:tcW w:w="0" w:type="auto"/>
            <w:vAlign w:val="center"/>
            <w:hideMark/>
          </w:tcPr>
          <w:p w14:paraId="003A1DC3" w14:textId="77777777" w:rsidR="005B35B0" w:rsidRPr="005B35B0" w:rsidRDefault="005B35B0" w:rsidP="005B35B0">
            <w:pPr>
              <w:rPr>
                <w:lang w:val="vi-VN"/>
              </w:rPr>
            </w:pPr>
            <w:r w:rsidRPr="005B35B0">
              <w:rPr>
                <w:lang w:val="vi-VN"/>
              </w:rPr>
              <w:lastRenderedPageBreak/>
              <w:t>15</w:t>
            </w:r>
          </w:p>
        </w:tc>
        <w:tc>
          <w:tcPr>
            <w:tcW w:w="1898" w:type="dxa"/>
            <w:vAlign w:val="center"/>
            <w:hideMark/>
          </w:tcPr>
          <w:p w14:paraId="50947996" w14:textId="77777777" w:rsidR="005B35B0" w:rsidRPr="005B35B0" w:rsidRDefault="005B35B0" w:rsidP="005B35B0">
            <w:pPr>
              <w:rPr>
                <w:lang w:val="vi-VN"/>
              </w:rPr>
            </w:pPr>
            <w:r w:rsidRPr="005B35B0">
              <w:rPr>
                <w:lang w:val="vi-VN"/>
              </w:rPr>
              <w:t>Location</w:t>
            </w:r>
          </w:p>
        </w:tc>
        <w:tc>
          <w:tcPr>
            <w:tcW w:w="1770" w:type="dxa"/>
            <w:vAlign w:val="center"/>
            <w:hideMark/>
          </w:tcPr>
          <w:p w14:paraId="6B094EBA" w14:textId="77777777" w:rsidR="005B35B0" w:rsidRPr="005B35B0" w:rsidRDefault="005B35B0" w:rsidP="005B35B0">
            <w:pPr>
              <w:rPr>
                <w:lang w:val="vi-VN"/>
              </w:rPr>
            </w:pPr>
            <w:r w:rsidRPr="005B35B0">
              <w:rPr>
                <w:lang w:val="vi-VN"/>
              </w:rPr>
              <w:t>nvarchar(250)</w:t>
            </w:r>
          </w:p>
        </w:tc>
        <w:tc>
          <w:tcPr>
            <w:tcW w:w="4365" w:type="dxa"/>
            <w:vAlign w:val="center"/>
            <w:hideMark/>
          </w:tcPr>
          <w:p w14:paraId="5F1E18A0" w14:textId="77777777" w:rsidR="005B35B0" w:rsidRPr="005B35B0" w:rsidRDefault="005B35B0" w:rsidP="005B35B0">
            <w:pPr>
              <w:rPr>
                <w:lang w:val="vi-VN"/>
              </w:rPr>
            </w:pPr>
            <w:r w:rsidRPr="005B35B0">
              <w:rPr>
                <w:lang w:val="vi-VN"/>
              </w:rPr>
              <w:t>Địa điểm công việc</w:t>
            </w:r>
          </w:p>
        </w:tc>
      </w:tr>
      <w:tr w:rsidR="005B35B0" w:rsidRPr="005B35B0" w14:paraId="4399B250" w14:textId="77777777" w:rsidTr="005B35B0">
        <w:trPr>
          <w:tblCellSpacing w:w="15" w:type="dxa"/>
        </w:trPr>
        <w:tc>
          <w:tcPr>
            <w:tcW w:w="0" w:type="auto"/>
            <w:vAlign w:val="center"/>
            <w:hideMark/>
          </w:tcPr>
          <w:p w14:paraId="3E00CB9C" w14:textId="77777777" w:rsidR="005B35B0" w:rsidRPr="005B35B0" w:rsidRDefault="005B35B0" w:rsidP="005B35B0">
            <w:pPr>
              <w:rPr>
                <w:lang w:val="vi-VN"/>
              </w:rPr>
            </w:pPr>
            <w:r w:rsidRPr="005B35B0">
              <w:rPr>
                <w:lang w:val="vi-VN"/>
              </w:rPr>
              <w:t>16</w:t>
            </w:r>
          </w:p>
        </w:tc>
        <w:tc>
          <w:tcPr>
            <w:tcW w:w="1898" w:type="dxa"/>
            <w:vAlign w:val="center"/>
            <w:hideMark/>
          </w:tcPr>
          <w:p w14:paraId="3F8FED5F" w14:textId="77777777" w:rsidR="005B35B0" w:rsidRPr="005B35B0" w:rsidRDefault="005B35B0" w:rsidP="005B35B0">
            <w:pPr>
              <w:rPr>
                <w:lang w:val="vi-VN"/>
              </w:rPr>
            </w:pPr>
            <w:r w:rsidRPr="005B35B0">
              <w:rPr>
                <w:lang w:val="vi-VN"/>
              </w:rPr>
              <w:t>IDCategory</w:t>
            </w:r>
          </w:p>
        </w:tc>
        <w:tc>
          <w:tcPr>
            <w:tcW w:w="1770" w:type="dxa"/>
            <w:vAlign w:val="center"/>
            <w:hideMark/>
          </w:tcPr>
          <w:p w14:paraId="0F923D37" w14:textId="77777777" w:rsidR="005B35B0" w:rsidRPr="005B35B0" w:rsidRDefault="005B35B0" w:rsidP="005B35B0">
            <w:pPr>
              <w:rPr>
                <w:lang w:val="vi-VN"/>
              </w:rPr>
            </w:pPr>
            <w:r w:rsidRPr="005B35B0">
              <w:rPr>
                <w:lang w:val="vi-VN"/>
              </w:rPr>
              <w:t>bigint</w:t>
            </w:r>
          </w:p>
        </w:tc>
        <w:tc>
          <w:tcPr>
            <w:tcW w:w="4365" w:type="dxa"/>
            <w:vAlign w:val="center"/>
            <w:hideMark/>
          </w:tcPr>
          <w:p w14:paraId="78432970" w14:textId="77777777" w:rsidR="005B35B0" w:rsidRPr="005B35B0" w:rsidRDefault="005B35B0" w:rsidP="005B35B0">
            <w:pPr>
              <w:rPr>
                <w:lang w:val="vi-VN"/>
              </w:rPr>
            </w:pPr>
            <w:r w:rsidRPr="005B35B0">
              <w:rPr>
                <w:lang w:val="vi-VN"/>
              </w:rPr>
              <w:t>ID danh mục</w:t>
            </w:r>
          </w:p>
        </w:tc>
      </w:tr>
    </w:tbl>
    <w:p w14:paraId="5EB3D62A" w14:textId="77777777" w:rsidR="005B35B0" w:rsidRPr="005B35B0" w:rsidRDefault="005B35B0" w:rsidP="005B35B0"/>
    <w:p w14:paraId="5546069A" w14:textId="170C9EF8" w:rsidR="005B35B0" w:rsidRDefault="005B35B0" w:rsidP="005B35B0">
      <w:pPr>
        <w:pStyle w:val="Heading4"/>
        <w:jc w:val="left"/>
      </w:pPr>
      <w:r>
        <w:t xml:space="preserve">Bảng tbl_User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928"/>
        <w:gridCol w:w="1800"/>
        <w:gridCol w:w="4410"/>
      </w:tblGrid>
      <w:tr w:rsidR="005B35B0" w:rsidRPr="005B35B0" w14:paraId="5E7CE569" w14:textId="77777777" w:rsidTr="005B35B0">
        <w:trPr>
          <w:tblHeader/>
          <w:tblCellSpacing w:w="15" w:type="dxa"/>
        </w:trPr>
        <w:tc>
          <w:tcPr>
            <w:tcW w:w="0" w:type="auto"/>
            <w:vAlign w:val="center"/>
            <w:hideMark/>
          </w:tcPr>
          <w:p w14:paraId="15BF3AC4" w14:textId="77777777" w:rsidR="005B35B0" w:rsidRPr="005B35B0" w:rsidRDefault="005B35B0" w:rsidP="005B35B0">
            <w:pPr>
              <w:jc w:val="center"/>
              <w:rPr>
                <w:b/>
                <w:bCs/>
                <w:lang w:val="vi-VN"/>
              </w:rPr>
            </w:pPr>
            <w:r w:rsidRPr="005B35B0">
              <w:rPr>
                <w:b/>
                <w:bCs/>
                <w:lang w:val="vi-VN"/>
              </w:rPr>
              <w:t>STT</w:t>
            </w:r>
          </w:p>
        </w:tc>
        <w:tc>
          <w:tcPr>
            <w:tcW w:w="1898" w:type="dxa"/>
            <w:vAlign w:val="center"/>
            <w:hideMark/>
          </w:tcPr>
          <w:p w14:paraId="643E1FA8" w14:textId="77777777" w:rsidR="005B35B0" w:rsidRPr="005B35B0" w:rsidRDefault="005B35B0" w:rsidP="005B35B0">
            <w:pPr>
              <w:jc w:val="center"/>
              <w:rPr>
                <w:b/>
                <w:bCs/>
                <w:lang w:val="vi-VN"/>
              </w:rPr>
            </w:pPr>
            <w:r w:rsidRPr="005B35B0">
              <w:rPr>
                <w:b/>
                <w:bCs/>
                <w:lang w:val="vi-VN"/>
              </w:rPr>
              <w:t>Tên Trường</w:t>
            </w:r>
          </w:p>
        </w:tc>
        <w:tc>
          <w:tcPr>
            <w:tcW w:w="1770" w:type="dxa"/>
            <w:vAlign w:val="center"/>
            <w:hideMark/>
          </w:tcPr>
          <w:p w14:paraId="3E51618C" w14:textId="77777777" w:rsidR="005B35B0" w:rsidRPr="005B35B0" w:rsidRDefault="005B35B0" w:rsidP="005B35B0">
            <w:pPr>
              <w:jc w:val="center"/>
              <w:rPr>
                <w:b/>
                <w:bCs/>
                <w:lang w:val="vi-VN"/>
              </w:rPr>
            </w:pPr>
            <w:r w:rsidRPr="005B35B0">
              <w:rPr>
                <w:b/>
                <w:bCs/>
                <w:lang w:val="vi-VN"/>
              </w:rPr>
              <w:t>Kiểu Dữ Liệu</w:t>
            </w:r>
          </w:p>
        </w:tc>
        <w:tc>
          <w:tcPr>
            <w:tcW w:w="4365" w:type="dxa"/>
            <w:vAlign w:val="center"/>
            <w:hideMark/>
          </w:tcPr>
          <w:p w14:paraId="531818D1" w14:textId="77777777" w:rsidR="005B35B0" w:rsidRPr="005B35B0" w:rsidRDefault="005B35B0" w:rsidP="005B35B0">
            <w:pPr>
              <w:jc w:val="center"/>
              <w:rPr>
                <w:b/>
                <w:bCs/>
                <w:lang w:val="vi-VN"/>
              </w:rPr>
            </w:pPr>
            <w:r w:rsidRPr="005B35B0">
              <w:rPr>
                <w:b/>
                <w:bCs/>
                <w:lang w:val="vi-VN"/>
              </w:rPr>
              <w:t>Mô Tả</w:t>
            </w:r>
          </w:p>
        </w:tc>
      </w:tr>
      <w:tr w:rsidR="005B35B0" w:rsidRPr="005B35B0" w14:paraId="4889CB3C" w14:textId="77777777" w:rsidTr="005B35B0">
        <w:trPr>
          <w:tblCellSpacing w:w="15" w:type="dxa"/>
        </w:trPr>
        <w:tc>
          <w:tcPr>
            <w:tcW w:w="0" w:type="auto"/>
            <w:vAlign w:val="center"/>
            <w:hideMark/>
          </w:tcPr>
          <w:p w14:paraId="7879E507" w14:textId="77777777" w:rsidR="005B35B0" w:rsidRPr="005B35B0" w:rsidRDefault="005B35B0" w:rsidP="005B35B0">
            <w:pPr>
              <w:rPr>
                <w:lang w:val="vi-VN"/>
              </w:rPr>
            </w:pPr>
            <w:r w:rsidRPr="005B35B0">
              <w:rPr>
                <w:lang w:val="vi-VN"/>
              </w:rPr>
              <w:t>1</w:t>
            </w:r>
          </w:p>
        </w:tc>
        <w:tc>
          <w:tcPr>
            <w:tcW w:w="1898" w:type="dxa"/>
            <w:vAlign w:val="center"/>
            <w:hideMark/>
          </w:tcPr>
          <w:p w14:paraId="77542F5B" w14:textId="77777777" w:rsidR="005B35B0" w:rsidRPr="005B35B0" w:rsidRDefault="005B35B0" w:rsidP="005B35B0">
            <w:pPr>
              <w:rPr>
                <w:lang w:val="vi-VN"/>
              </w:rPr>
            </w:pPr>
            <w:r w:rsidRPr="005B35B0">
              <w:rPr>
                <w:lang w:val="vi-VN"/>
              </w:rPr>
              <w:t>ID</w:t>
            </w:r>
          </w:p>
        </w:tc>
        <w:tc>
          <w:tcPr>
            <w:tcW w:w="1770" w:type="dxa"/>
            <w:vAlign w:val="center"/>
            <w:hideMark/>
          </w:tcPr>
          <w:p w14:paraId="73A9B2F6" w14:textId="77777777" w:rsidR="005B35B0" w:rsidRPr="005B35B0" w:rsidRDefault="005B35B0" w:rsidP="005B35B0">
            <w:pPr>
              <w:rPr>
                <w:lang w:val="vi-VN"/>
              </w:rPr>
            </w:pPr>
            <w:r w:rsidRPr="005B35B0">
              <w:rPr>
                <w:lang w:val="vi-VN"/>
              </w:rPr>
              <w:t>bigint</w:t>
            </w:r>
          </w:p>
        </w:tc>
        <w:tc>
          <w:tcPr>
            <w:tcW w:w="4365" w:type="dxa"/>
            <w:vAlign w:val="center"/>
            <w:hideMark/>
          </w:tcPr>
          <w:p w14:paraId="50437FC7" w14:textId="77777777" w:rsidR="005B35B0" w:rsidRPr="005B35B0" w:rsidRDefault="005B35B0" w:rsidP="005B35B0">
            <w:pPr>
              <w:rPr>
                <w:lang w:val="vi-VN"/>
              </w:rPr>
            </w:pPr>
            <w:r w:rsidRPr="005B35B0">
              <w:rPr>
                <w:lang w:val="vi-VN"/>
              </w:rPr>
              <w:t>Khóa chính</w:t>
            </w:r>
          </w:p>
        </w:tc>
      </w:tr>
      <w:tr w:rsidR="005B35B0" w:rsidRPr="005B35B0" w14:paraId="6F641858" w14:textId="77777777" w:rsidTr="005B35B0">
        <w:trPr>
          <w:tblCellSpacing w:w="15" w:type="dxa"/>
        </w:trPr>
        <w:tc>
          <w:tcPr>
            <w:tcW w:w="0" w:type="auto"/>
            <w:vAlign w:val="center"/>
            <w:hideMark/>
          </w:tcPr>
          <w:p w14:paraId="6946A3BF" w14:textId="77777777" w:rsidR="005B35B0" w:rsidRPr="005B35B0" w:rsidRDefault="005B35B0" w:rsidP="005B35B0">
            <w:pPr>
              <w:rPr>
                <w:lang w:val="vi-VN"/>
              </w:rPr>
            </w:pPr>
            <w:r w:rsidRPr="005B35B0">
              <w:rPr>
                <w:lang w:val="vi-VN"/>
              </w:rPr>
              <w:t>2</w:t>
            </w:r>
          </w:p>
        </w:tc>
        <w:tc>
          <w:tcPr>
            <w:tcW w:w="1898" w:type="dxa"/>
            <w:vAlign w:val="center"/>
            <w:hideMark/>
          </w:tcPr>
          <w:p w14:paraId="5604C641" w14:textId="77777777" w:rsidR="005B35B0" w:rsidRPr="005B35B0" w:rsidRDefault="005B35B0" w:rsidP="005B35B0">
            <w:pPr>
              <w:rPr>
                <w:lang w:val="vi-VN"/>
              </w:rPr>
            </w:pPr>
            <w:r w:rsidRPr="005B35B0">
              <w:rPr>
                <w:lang w:val="vi-VN"/>
              </w:rPr>
              <w:t>Name</w:t>
            </w:r>
          </w:p>
        </w:tc>
        <w:tc>
          <w:tcPr>
            <w:tcW w:w="1770" w:type="dxa"/>
            <w:vAlign w:val="center"/>
            <w:hideMark/>
          </w:tcPr>
          <w:p w14:paraId="10368CB9" w14:textId="77777777" w:rsidR="005B35B0" w:rsidRPr="005B35B0" w:rsidRDefault="005B35B0" w:rsidP="005B35B0">
            <w:pPr>
              <w:rPr>
                <w:lang w:val="vi-VN"/>
              </w:rPr>
            </w:pPr>
            <w:r w:rsidRPr="005B35B0">
              <w:rPr>
                <w:lang w:val="vi-VN"/>
              </w:rPr>
              <w:t>nvarchar(100)</w:t>
            </w:r>
          </w:p>
        </w:tc>
        <w:tc>
          <w:tcPr>
            <w:tcW w:w="4365" w:type="dxa"/>
            <w:vAlign w:val="center"/>
            <w:hideMark/>
          </w:tcPr>
          <w:p w14:paraId="17C15845" w14:textId="77777777" w:rsidR="005B35B0" w:rsidRPr="005B35B0" w:rsidRDefault="005B35B0" w:rsidP="005B35B0">
            <w:pPr>
              <w:rPr>
                <w:lang w:val="vi-VN"/>
              </w:rPr>
            </w:pPr>
            <w:r w:rsidRPr="005B35B0">
              <w:rPr>
                <w:lang w:val="vi-VN"/>
              </w:rPr>
              <w:t>Tên người dùng</w:t>
            </w:r>
          </w:p>
        </w:tc>
      </w:tr>
      <w:tr w:rsidR="005B35B0" w:rsidRPr="005B35B0" w14:paraId="321B2B8F" w14:textId="77777777" w:rsidTr="005B35B0">
        <w:trPr>
          <w:tblCellSpacing w:w="15" w:type="dxa"/>
        </w:trPr>
        <w:tc>
          <w:tcPr>
            <w:tcW w:w="0" w:type="auto"/>
            <w:vAlign w:val="center"/>
            <w:hideMark/>
          </w:tcPr>
          <w:p w14:paraId="6E06DA88" w14:textId="77777777" w:rsidR="005B35B0" w:rsidRPr="005B35B0" w:rsidRDefault="005B35B0" w:rsidP="005B35B0">
            <w:pPr>
              <w:rPr>
                <w:lang w:val="vi-VN"/>
              </w:rPr>
            </w:pPr>
            <w:r w:rsidRPr="005B35B0">
              <w:rPr>
                <w:lang w:val="vi-VN"/>
              </w:rPr>
              <w:t>3</w:t>
            </w:r>
          </w:p>
        </w:tc>
        <w:tc>
          <w:tcPr>
            <w:tcW w:w="1898" w:type="dxa"/>
            <w:vAlign w:val="center"/>
            <w:hideMark/>
          </w:tcPr>
          <w:p w14:paraId="17FA8945" w14:textId="77777777" w:rsidR="005B35B0" w:rsidRPr="005B35B0" w:rsidRDefault="005B35B0" w:rsidP="005B35B0">
            <w:pPr>
              <w:rPr>
                <w:lang w:val="vi-VN"/>
              </w:rPr>
            </w:pPr>
            <w:r w:rsidRPr="005B35B0">
              <w:rPr>
                <w:lang w:val="vi-VN"/>
              </w:rPr>
              <w:t>DoB</w:t>
            </w:r>
          </w:p>
        </w:tc>
        <w:tc>
          <w:tcPr>
            <w:tcW w:w="1770" w:type="dxa"/>
            <w:vAlign w:val="center"/>
            <w:hideMark/>
          </w:tcPr>
          <w:p w14:paraId="0170EB45" w14:textId="77777777" w:rsidR="005B35B0" w:rsidRPr="005B35B0" w:rsidRDefault="005B35B0" w:rsidP="005B35B0">
            <w:pPr>
              <w:rPr>
                <w:lang w:val="vi-VN"/>
              </w:rPr>
            </w:pPr>
            <w:r w:rsidRPr="005B35B0">
              <w:rPr>
                <w:lang w:val="vi-VN"/>
              </w:rPr>
              <w:t>date</w:t>
            </w:r>
          </w:p>
        </w:tc>
        <w:tc>
          <w:tcPr>
            <w:tcW w:w="4365" w:type="dxa"/>
            <w:vAlign w:val="center"/>
            <w:hideMark/>
          </w:tcPr>
          <w:p w14:paraId="63FE6951" w14:textId="77777777" w:rsidR="005B35B0" w:rsidRPr="005B35B0" w:rsidRDefault="005B35B0" w:rsidP="005B35B0">
            <w:pPr>
              <w:rPr>
                <w:lang w:val="vi-VN"/>
              </w:rPr>
            </w:pPr>
            <w:r w:rsidRPr="005B35B0">
              <w:rPr>
                <w:lang w:val="vi-VN"/>
              </w:rPr>
              <w:t>Ngày sinh</w:t>
            </w:r>
          </w:p>
        </w:tc>
      </w:tr>
      <w:tr w:rsidR="005B35B0" w:rsidRPr="005B35B0" w14:paraId="4385BDD0" w14:textId="77777777" w:rsidTr="005B35B0">
        <w:trPr>
          <w:tblCellSpacing w:w="15" w:type="dxa"/>
        </w:trPr>
        <w:tc>
          <w:tcPr>
            <w:tcW w:w="0" w:type="auto"/>
            <w:vAlign w:val="center"/>
            <w:hideMark/>
          </w:tcPr>
          <w:p w14:paraId="5762D7CD" w14:textId="77777777" w:rsidR="005B35B0" w:rsidRPr="005B35B0" w:rsidRDefault="005B35B0" w:rsidP="005B35B0">
            <w:pPr>
              <w:rPr>
                <w:lang w:val="vi-VN"/>
              </w:rPr>
            </w:pPr>
            <w:r w:rsidRPr="005B35B0">
              <w:rPr>
                <w:lang w:val="vi-VN"/>
              </w:rPr>
              <w:t>4</w:t>
            </w:r>
          </w:p>
        </w:tc>
        <w:tc>
          <w:tcPr>
            <w:tcW w:w="1898" w:type="dxa"/>
            <w:vAlign w:val="center"/>
            <w:hideMark/>
          </w:tcPr>
          <w:p w14:paraId="05FDBEEC" w14:textId="77777777" w:rsidR="005B35B0" w:rsidRPr="005B35B0" w:rsidRDefault="005B35B0" w:rsidP="005B35B0">
            <w:pPr>
              <w:rPr>
                <w:lang w:val="vi-VN"/>
              </w:rPr>
            </w:pPr>
            <w:r w:rsidRPr="005B35B0">
              <w:rPr>
                <w:lang w:val="vi-VN"/>
              </w:rPr>
              <w:t>Major</w:t>
            </w:r>
          </w:p>
        </w:tc>
        <w:tc>
          <w:tcPr>
            <w:tcW w:w="1770" w:type="dxa"/>
            <w:vAlign w:val="center"/>
            <w:hideMark/>
          </w:tcPr>
          <w:p w14:paraId="72922957" w14:textId="77777777" w:rsidR="005B35B0" w:rsidRPr="005B35B0" w:rsidRDefault="005B35B0" w:rsidP="005B35B0">
            <w:pPr>
              <w:rPr>
                <w:lang w:val="vi-VN"/>
              </w:rPr>
            </w:pPr>
            <w:r w:rsidRPr="005B35B0">
              <w:rPr>
                <w:lang w:val="vi-VN"/>
              </w:rPr>
              <w:t>ntext</w:t>
            </w:r>
          </w:p>
        </w:tc>
        <w:tc>
          <w:tcPr>
            <w:tcW w:w="4365" w:type="dxa"/>
            <w:vAlign w:val="center"/>
            <w:hideMark/>
          </w:tcPr>
          <w:p w14:paraId="6C48E4FD" w14:textId="77777777" w:rsidR="005B35B0" w:rsidRPr="005B35B0" w:rsidRDefault="005B35B0" w:rsidP="005B35B0">
            <w:pPr>
              <w:rPr>
                <w:lang w:val="vi-VN"/>
              </w:rPr>
            </w:pPr>
            <w:r w:rsidRPr="005B35B0">
              <w:rPr>
                <w:lang w:val="vi-VN"/>
              </w:rPr>
              <w:t>Chuyên ngành</w:t>
            </w:r>
          </w:p>
        </w:tc>
      </w:tr>
      <w:tr w:rsidR="005B35B0" w:rsidRPr="005B35B0" w14:paraId="6E14E160" w14:textId="77777777" w:rsidTr="005B35B0">
        <w:trPr>
          <w:tblCellSpacing w:w="15" w:type="dxa"/>
        </w:trPr>
        <w:tc>
          <w:tcPr>
            <w:tcW w:w="0" w:type="auto"/>
            <w:vAlign w:val="center"/>
            <w:hideMark/>
          </w:tcPr>
          <w:p w14:paraId="7CCFB0CC" w14:textId="77777777" w:rsidR="005B35B0" w:rsidRPr="005B35B0" w:rsidRDefault="005B35B0" w:rsidP="005B35B0">
            <w:pPr>
              <w:rPr>
                <w:lang w:val="vi-VN"/>
              </w:rPr>
            </w:pPr>
            <w:r w:rsidRPr="005B35B0">
              <w:rPr>
                <w:lang w:val="vi-VN"/>
              </w:rPr>
              <w:t>5</w:t>
            </w:r>
          </w:p>
        </w:tc>
        <w:tc>
          <w:tcPr>
            <w:tcW w:w="1898" w:type="dxa"/>
            <w:vAlign w:val="center"/>
            <w:hideMark/>
          </w:tcPr>
          <w:p w14:paraId="46BE72F4" w14:textId="77777777" w:rsidR="005B35B0" w:rsidRPr="005B35B0" w:rsidRDefault="005B35B0" w:rsidP="005B35B0">
            <w:pPr>
              <w:rPr>
                <w:lang w:val="vi-VN"/>
              </w:rPr>
            </w:pPr>
            <w:r w:rsidRPr="005B35B0">
              <w:rPr>
                <w:lang w:val="vi-VN"/>
              </w:rPr>
              <w:t>JobCity</w:t>
            </w:r>
          </w:p>
        </w:tc>
        <w:tc>
          <w:tcPr>
            <w:tcW w:w="1770" w:type="dxa"/>
            <w:vAlign w:val="center"/>
            <w:hideMark/>
          </w:tcPr>
          <w:p w14:paraId="134CC366" w14:textId="77777777" w:rsidR="005B35B0" w:rsidRPr="005B35B0" w:rsidRDefault="005B35B0" w:rsidP="005B35B0">
            <w:pPr>
              <w:rPr>
                <w:lang w:val="vi-VN"/>
              </w:rPr>
            </w:pPr>
            <w:r w:rsidRPr="005B35B0">
              <w:rPr>
                <w:lang w:val="vi-VN"/>
              </w:rPr>
              <w:t>ntext</w:t>
            </w:r>
          </w:p>
        </w:tc>
        <w:tc>
          <w:tcPr>
            <w:tcW w:w="4365" w:type="dxa"/>
            <w:vAlign w:val="center"/>
            <w:hideMark/>
          </w:tcPr>
          <w:p w14:paraId="02F0E1D9" w14:textId="77777777" w:rsidR="005B35B0" w:rsidRPr="005B35B0" w:rsidRDefault="005B35B0" w:rsidP="005B35B0">
            <w:pPr>
              <w:rPr>
                <w:lang w:val="vi-VN"/>
              </w:rPr>
            </w:pPr>
            <w:r w:rsidRPr="005B35B0">
              <w:rPr>
                <w:lang w:val="vi-VN"/>
              </w:rPr>
              <w:t>Thành phố làm việc</w:t>
            </w:r>
          </w:p>
        </w:tc>
      </w:tr>
      <w:tr w:rsidR="005B35B0" w:rsidRPr="005B35B0" w14:paraId="332A0C7B" w14:textId="77777777" w:rsidTr="005B35B0">
        <w:trPr>
          <w:tblCellSpacing w:w="15" w:type="dxa"/>
        </w:trPr>
        <w:tc>
          <w:tcPr>
            <w:tcW w:w="0" w:type="auto"/>
            <w:vAlign w:val="center"/>
            <w:hideMark/>
          </w:tcPr>
          <w:p w14:paraId="32170BC6" w14:textId="77777777" w:rsidR="005B35B0" w:rsidRPr="005B35B0" w:rsidRDefault="005B35B0" w:rsidP="005B35B0">
            <w:pPr>
              <w:rPr>
                <w:lang w:val="vi-VN"/>
              </w:rPr>
            </w:pPr>
            <w:r w:rsidRPr="005B35B0">
              <w:rPr>
                <w:lang w:val="vi-VN"/>
              </w:rPr>
              <w:t>6</w:t>
            </w:r>
          </w:p>
        </w:tc>
        <w:tc>
          <w:tcPr>
            <w:tcW w:w="1898" w:type="dxa"/>
            <w:vAlign w:val="center"/>
            <w:hideMark/>
          </w:tcPr>
          <w:p w14:paraId="392B8B10" w14:textId="77777777" w:rsidR="005B35B0" w:rsidRPr="005B35B0" w:rsidRDefault="005B35B0" w:rsidP="005B35B0">
            <w:pPr>
              <w:rPr>
                <w:lang w:val="vi-VN"/>
              </w:rPr>
            </w:pPr>
            <w:r w:rsidRPr="005B35B0">
              <w:rPr>
                <w:lang w:val="vi-VN"/>
              </w:rPr>
              <w:t>ProfileUser</w:t>
            </w:r>
          </w:p>
        </w:tc>
        <w:tc>
          <w:tcPr>
            <w:tcW w:w="1770" w:type="dxa"/>
            <w:vAlign w:val="center"/>
            <w:hideMark/>
          </w:tcPr>
          <w:p w14:paraId="5682C060" w14:textId="77777777" w:rsidR="005B35B0" w:rsidRPr="005B35B0" w:rsidRDefault="005B35B0" w:rsidP="005B35B0">
            <w:pPr>
              <w:rPr>
                <w:lang w:val="vi-VN"/>
              </w:rPr>
            </w:pPr>
            <w:r w:rsidRPr="005B35B0">
              <w:rPr>
                <w:lang w:val="vi-VN"/>
              </w:rPr>
              <w:t>ntext</w:t>
            </w:r>
          </w:p>
        </w:tc>
        <w:tc>
          <w:tcPr>
            <w:tcW w:w="4365" w:type="dxa"/>
            <w:vAlign w:val="center"/>
            <w:hideMark/>
          </w:tcPr>
          <w:p w14:paraId="711AFB5D" w14:textId="77777777" w:rsidR="005B35B0" w:rsidRPr="005B35B0" w:rsidRDefault="005B35B0" w:rsidP="005B35B0">
            <w:pPr>
              <w:rPr>
                <w:lang w:val="vi-VN"/>
              </w:rPr>
            </w:pPr>
            <w:r w:rsidRPr="005B35B0">
              <w:rPr>
                <w:lang w:val="vi-VN"/>
              </w:rPr>
              <w:t>Hồ sơ người dùng</w:t>
            </w:r>
          </w:p>
        </w:tc>
      </w:tr>
      <w:tr w:rsidR="005B35B0" w:rsidRPr="005B35B0" w14:paraId="78F4B744" w14:textId="77777777" w:rsidTr="005B35B0">
        <w:trPr>
          <w:tblCellSpacing w:w="15" w:type="dxa"/>
        </w:trPr>
        <w:tc>
          <w:tcPr>
            <w:tcW w:w="0" w:type="auto"/>
            <w:vAlign w:val="center"/>
            <w:hideMark/>
          </w:tcPr>
          <w:p w14:paraId="6F2DA186" w14:textId="77777777" w:rsidR="005B35B0" w:rsidRPr="005B35B0" w:rsidRDefault="005B35B0" w:rsidP="005B35B0">
            <w:pPr>
              <w:rPr>
                <w:lang w:val="vi-VN"/>
              </w:rPr>
            </w:pPr>
            <w:r w:rsidRPr="005B35B0">
              <w:rPr>
                <w:lang w:val="vi-VN"/>
              </w:rPr>
              <w:t>7</w:t>
            </w:r>
          </w:p>
        </w:tc>
        <w:tc>
          <w:tcPr>
            <w:tcW w:w="1898" w:type="dxa"/>
            <w:vAlign w:val="center"/>
            <w:hideMark/>
          </w:tcPr>
          <w:p w14:paraId="449A7F86" w14:textId="77777777" w:rsidR="005B35B0" w:rsidRPr="005B35B0" w:rsidRDefault="005B35B0" w:rsidP="005B35B0">
            <w:pPr>
              <w:rPr>
                <w:lang w:val="vi-VN"/>
              </w:rPr>
            </w:pPr>
            <w:r w:rsidRPr="005B35B0">
              <w:rPr>
                <w:lang w:val="vi-VN"/>
              </w:rPr>
              <w:t>Skill</w:t>
            </w:r>
          </w:p>
        </w:tc>
        <w:tc>
          <w:tcPr>
            <w:tcW w:w="1770" w:type="dxa"/>
            <w:vAlign w:val="center"/>
            <w:hideMark/>
          </w:tcPr>
          <w:p w14:paraId="761B1C9B" w14:textId="77777777" w:rsidR="005B35B0" w:rsidRPr="005B35B0" w:rsidRDefault="005B35B0" w:rsidP="005B35B0">
            <w:pPr>
              <w:rPr>
                <w:lang w:val="vi-VN"/>
              </w:rPr>
            </w:pPr>
            <w:r w:rsidRPr="005B35B0">
              <w:rPr>
                <w:lang w:val="vi-VN"/>
              </w:rPr>
              <w:t>ntext</w:t>
            </w:r>
          </w:p>
        </w:tc>
        <w:tc>
          <w:tcPr>
            <w:tcW w:w="4365" w:type="dxa"/>
            <w:vAlign w:val="center"/>
            <w:hideMark/>
          </w:tcPr>
          <w:p w14:paraId="092559DA" w14:textId="77777777" w:rsidR="005B35B0" w:rsidRPr="005B35B0" w:rsidRDefault="005B35B0" w:rsidP="005B35B0">
            <w:pPr>
              <w:rPr>
                <w:lang w:val="vi-VN"/>
              </w:rPr>
            </w:pPr>
            <w:r w:rsidRPr="005B35B0">
              <w:rPr>
                <w:lang w:val="vi-VN"/>
              </w:rPr>
              <w:t>Kỹ năng</w:t>
            </w:r>
          </w:p>
        </w:tc>
      </w:tr>
      <w:tr w:rsidR="005B35B0" w:rsidRPr="005B35B0" w14:paraId="7085C727" w14:textId="77777777" w:rsidTr="005B35B0">
        <w:trPr>
          <w:tblCellSpacing w:w="15" w:type="dxa"/>
        </w:trPr>
        <w:tc>
          <w:tcPr>
            <w:tcW w:w="0" w:type="auto"/>
            <w:vAlign w:val="center"/>
            <w:hideMark/>
          </w:tcPr>
          <w:p w14:paraId="5F2798F2" w14:textId="77777777" w:rsidR="005B35B0" w:rsidRPr="005B35B0" w:rsidRDefault="005B35B0" w:rsidP="005B35B0">
            <w:pPr>
              <w:rPr>
                <w:lang w:val="vi-VN"/>
              </w:rPr>
            </w:pPr>
            <w:r w:rsidRPr="005B35B0">
              <w:rPr>
                <w:lang w:val="vi-VN"/>
              </w:rPr>
              <w:t>8</w:t>
            </w:r>
          </w:p>
        </w:tc>
        <w:tc>
          <w:tcPr>
            <w:tcW w:w="1898" w:type="dxa"/>
            <w:vAlign w:val="center"/>
            <w:hideMark/>
          </w:tcPr>
          <w:p w14:paraId="0D2375D3" w14:textId="77777777" w:rsidR="005B35B0" w:rsidRPr="005B35B0" w:rsidRDefault="005B35B0" w:rsidP="005B35B0">
            <w:pPr>
              <w:rPr>
                <w:lang w:val="vi-VN"/>
              </w:rPr>
            </w:pPr>
            <w:r w:rsidRPr="005B35B0">
              <w:rPr>
                <w:lang w:val="vi-VN"/>
              </w:rPr>
              <w:t>Expected</w:t>
            </w:r>
          </w:p>
        </w:tc>
        <w:tc>
          <w:tcPr>
            <w:tcW w:w="1770" w:type="dxa"/>
            <w:vAlign w:val="center"/>
            <w:hideMark/>
          </w:tcPr>
          <w:p w14:paraId="246BE770" w14:textId="77777777" w:rsidR="005B35B0" w:rsidRPr="005B35B0" w:rsidRDefault="005B35B0" w:rsidP="005B35B0">
            <w:pPr>
              <w:rPr>
                <w:lang w:val="vi-VN"/>
              </w:rPr>
            </w:pPr>
            <w:r w:rsidRPr="005B35B0">
              <w:rPr>
                <w:lang w:val="vi-VN"/>
              </w:rPr>
              <w:t>float</w:t>
            </w:r>
          </w:p>
        </w:tc>
        <w:tc>
          <w:tcPr>
            <w:tcW w:w="4365" w:type="dxa"/>
            <w:vAlign w:val="center"/>
            <w:hideMark/>
          </w:tcPr>
          <w:p w14:paraId="5A9A679D" w14:textId="77777777" w:rsidR="005B35B0" w:rsidRPr="005B35B0" w:rsidRDefault="005B35B0" w:rsidP="005B35B0">
            <w:pPr>
              <w:rPr>
                <w:lang w:val="vi-VN"/>
              </w:rPr>
            </w:pPr>
            <w:r w:rsidRPr="005B35B0">
              <w:rPr>
                <w:lang w:val="vi-VN"/>
              </w:rPr>
              <w:t>Mức lương kỳ vọng</w:t>
            </w:r>
          </w:p>
        </w:tc>
      </w:tr>
      <w:tr w:rsidR="005B35B0" w:rsidRPr="005B35B0" w14:paraId="6F540C79" w14:textId="77777777" w:rsidTr="005B35B0">
        <w:trPr>
          <w:tblCellSpacing w:w="15" w:type="dxa"/>
        </w:trPr>
        <w:tc>
          <w:tcPr>
            <w:tcW w:w="0" w:type="auto"/>
            <w:vAlign w:val="center"/>
            <w:hideMark/>
          </w:tcPr>
          <w:p w14:paraId="57360A31" w14:textId="77777777" w:rsidR="005B35B0" w:rsidRPr="005B35B0" w:rsidRDefault="005B35B0" w:rsidP="005B35B0">
            <w:pPr>
              <w:rPr>
                <w:lang w:val="vi-VN"/>
              </w:rPr>
            </w:pPr>
            <w:r w:rsidRPr="005B35B0">
              <w:rPr>
                <w:lang w:val="vi-VN"/>
              </w:rPr>
              <w:t>9</w:t>
            </w:r>
          </w:p>
        </w:tc>
        <w:tc>
          <w:tcPr>
            <w:tcW w:w="1898" w:type="dxa"/>
            <w:vAlign w:val="center"/>
            <w:hideMark/>
          </w:tcPr>
          <w:p w14:paraId="4F31F0B6" w14:textId="77777777" w:rsidR="005B35B0" w:rsidRPr="005B35B0" w:rsidRDefault="005B35B0" w:rsidP="005B35B0">
            <w:pPr>
              <w:rPr>
                <w:lang w:val="vi-VN"/>
              </w:rPr>
            </w:pPr>
            <w:r w:rsidRPr="005B35B0">
              <w:rPr>
                <w:lang w:val="vi-VN"/>
              </w:rPr>
              <w:t>Experiences</w:t>
            </w:r>
          </w:p>
        </w:tc>
        <w:tc>
          <w:tcPr>
            <w:tcW w:w="1770" w:type="dxa"/>
            <w:vAlign w:val="center"/>
            <w:hideMark/>
          </w:tcPr>
          <w:p w14:paraId="49EC5A12" w14:textId="77777777" w:rsidR="005B35B0" w:rsidRPr="005B35B0" w:rsidRDefault="005B35B0" w:rsidP="005B35B0">
            <w:pPr>
              <w:rPr>
                <w:lang w:val="vi-VN"/>
              </w:rPr>
            </w:pPr>
            <w:r w:rsidRPr="005B35B0">
              <w:rPr>
                <w:lang w:val="vi-VN"/>
              </w:rPr>
              <w:t>int</w:t>
            </w:r>
          </w:p>
        </w:tc>
        <w:tc>
          <w:tcPr>
            <w:tcW w:w="4365" w:type="dxa"/>
            <w:vAlign w:val="center"/>
            <w:hideMark/>
          </w:tcPr>
          <w:p w14:paraId="0B484A38" w14:textId="77777777" w:rsidR="005B35B0" w:rsidRPr="005B35B0" w:rsidRDefault="005B35B0" w:rsidP="005B35B0">
            <w:pPr>
              <w:rPr>
                <w:lang w:val="vi-VN"/>
              </w:rPr>
            </w:pPr>
            <w:r w:rsidRPr="005B35B0">
              <w:rPr>
                <w:lang w:val="vi-VN"/>
              </w:rPr>
              <w:t>Số năm kinh nghiệm</w:t>
            </w:r>
          </w:p>
        </w:tc>
      </w:tr>
      <w:tr w:rsidR="005B35B0" w:rsidRPr="005B35B0" w14:paraId="27159812" w14:textId="77777777" w:rsidTr="005B35B0">
        <w:trPr>
          <w:tblCellSpacing w:w="15" w:type="dxa"/>
        </w:trPr>
        <w:tc>
          <w:tcPr>
            <w:tcW w:w="0" w:type="auto"/>
            <w:vAlign w:val="center"/>
            <w:hideMark/>
          </w:tcPr>
          <w:p w14:paraId="066F7EC3" w14:textId="77777777" w:rsidR="005B35B0" w:rsidRPr="005B35B0" w:rsidRDefault="005B35B0" w:rsidP="005B35B0">
            <w:pPr>
              <w:rPr>
                <w:lang w:val="vi-VN"/>
              </w:rPr>
            </w:pPr>
            <w:r w:rsidRPr="005B35B0">
              <w:rPr>
                <w:lang w:val="vi-VN"/>
              </w:rPr>
              <w:t>10</w:t>
            </w:r>
          </w:p>
        </w:tc>
        <w:tc>
          <w:tcPr>
            <w:tcW w:w="1898" w:type="dxa"/>
            <w:vAlign w:val="center"/>
            <w:hideMark/>
          </w:tcPr>
          <w:p w14:paraId="7E5EBB9A" w14:textId="77777777" w:rsidR="005B35B0" w:rsidRPr="005B35B0" w:rsidRDefault="005B35B0" w:rsidP="005B35B0">
            <w:pPr>
              <w:rPr>
                <w:lang w:val="vi-VN"/>
              </w:rPr>
            </w:pPr>
            <w:r w:rsidRPr="005B35B0">
              <w:rPr>
                <w:lang w:val="vi-VN"/>
              </w:rPr>
              <w:t>Position</w:t>
            </w:r>
          </w:p>
        </w:tc>
        <w:tc>
          <w:tcPr>
            <w:tcW w:w="1770" w:type="dxa"/>
            <w:vAlign w:val="center"/>
            <w:hideMark/>
          </w:tcPr>
          <w:p w14:paraId="13500F10" w14:textId="77777777" w:rsidR="005B35B0" w:rsidRPr="005B35B0" w:rsidRDefault="005B35B0" w:rsidP="005B35B0">
            <w:pPr>
              <w:rPr>
                <w:lang w:val="vi-VN"/>
              </w:rPr>
            </w:pPr>
            <w:r w:rsidRPr="005B35B0">
              <w:rPr>
                <w:lang w:val="vi-VN"/>
              </w:rPr>
              <w:t>nvarchar(200)</w:t>
            </w:r>
          </w:p>
        </w:tc>
        <w:tc>
          <w:tcPr>
            <w:tcW w:w="4365" w:type="dxa"/>
            <w:vAlign w:val="center"/>
            <w:hideMark/>
          </w:tcPr>
          <w:p w14:paraId="015EA611" w14:textId="77777777" w:rsidR="005B35B0" w:rsidRPr="005B35B0" w:rsidRDefault="005B35B0" w:rsidP="005B35B0">
            <w:pPr>
              <w:rPr>
                <w:lang w:val="vi-VN"/>
              </w:rPr>
            </w:pPr>
            <w:r w:rsidRPr="005B35B0">
              <w:rPr>
                <w:lang w:val="vi-VN"/>
              </w:rPr>
              <w:t>Vị trí</w:t>
            </w:r>
          </w:p>
        </w:tc>
      </w:tr>
      <w:tr w:rsidR="005B35B0" w:rsidRPr="005B35B0" w14:paraId="1C123018" w14:textId="77777777" w:rsidTr="005B35B0">
        <w:trPr>
          <w:tblCellSpacing w:w="15" w:type="dxa"/>
        </w:trPr>
        <w:tc>
          <w:tcPr>
            <w:tcW w:w="0" w:type="auto"/>
            <w:vAlign w:val="center"/>
            <w:hideMark/>
          </w:tcPr>
          <w:p w14:paraId="02779F5E" w14:textId="77777777" w:rsidR="005B35B0" w:rsidRPr="005B35B0" w:rsidRDefault="005B35B0" w:rsidP="005B35B0">
            <w:pPr>
              <w:rPr>
                <w:lang w:val="vi-VN"/>
              </w:rPr>
            </w:pPr>
            <w:r w:rsidRPr="005B35B0">
              <w:rPr>
                <w:lang w:val="vi-VN"/>
              </w:rPr>
              <w:t>11</w:t>
            </w:r>
          </w:p>
        </w:tc>
        <w:tc>
          <w:tcPr>
            <w:tcW w:w="1898" w:type="dxa"/>
            <w:vAlign w:val="center"/>
            <w:hideMark/>
          </w:tcPr>
          <w:p w14:paraId="42299A4C" w14:textId="77777777" w:rsidR="005B35B0" w:rsidRPr="005B35B0" w:rsidRDefault="005B35B0" w:rsidP="005B35B0">
            <w:pPr>
              <w:rPr>
                <w:lang w:val="vi-VN"/>
              </w:rPr>
            </w:pPr>
            <w:r w:rsidRPr="005B35B0">
              <w:rPr>
                <w:lang w:val="vi-VN"/>
              </w:rPr>
              <w:t>Email</w:t>
            </w:r>
          </w:p>
        </w:tc>
        <w:tc>
          <w:tcPr>
            <w:tcW w:w="1770" w:type="dxa"/>
            <w:vAlign w:val="center"/>
            <w:hideMark/>
          </w:tcPr>
          <w:p w14:paraId="51114032" w14:textId="77777777" w:rsidR="005B35B0" w:rsidRPr="005B35B0" w:rsidRDefault="005B35B0" w:rsidP="005B35B0">
            <w:pPr>
              <w:rPr>
                <w:lang w:val="vi-VN"/>
              </w:rPr>
            </w:pPr>
            <w:r w:rsidRPr="005B35B0">
              <w:rPr>
                <w:lang w:val="vi-VN"/>
              </w:rPr>
              <w:t>char(50)</w:t>
            </w:r>
          </w:p>
        </w:tc>
        <w:tc>
          <w:tcPr>
            <w:tcW w:w="4365" w:type="dxa"/>
            <w:vAlign w:val="center"/>
            <w:hideMark/>
          </w:tcPr>
          <w:p w14:paraId="1DD8AA83" w14:textId="77777777" w:rsidR="005B35B0" w:rsidRPr="005B35B0" w:rsidRDefault="005B35B0" w:rsidP="005B35B0">
            <w:pPr>
              <w:rPr>
                <w:lang w:val="vi-VN"/>
              </w:rPr>
            </w:pPr>
            <w:r w:rsidRPr="005B35B0">
              <w:rPr>
                <w:lang w:val="vi-VN"/>
              </w:rPr>
              <w:t>Email người dùng</w:t>
            </w:r>
          </w:p>
        </w:tc>
      </w:tr>
      <w:tr w:rsidR="005B35B0" w:rsidRPr="005B35B0" w14:paraId="18BE52A5" w14:textId="77777777" w:rsidTr="005B35B0">
        <w:trPr>
          <w:tblCellSpacing w:w="15" w:type="dxa"/>
        </w:trPr>
        <w:tc>
          <w:tcPr>
            <w:tcW w:w="0" w:type="auto"/>
            <w:vAlign w:val="center"/>
            <w:hideMark/>
          </w:tcPr>
          <w:p w14:paraId="00CBCDA8" w14:textId="77777777" w:rsidR="005B35B0" w:rsidRPr="005B35B0" w:rsidRDefault="005B35B0" w:rsidP="005B35B0">
            <w:pPr>
              <w:rPr>
                <w:lang w:val="vi-VN"/>
              </w:rPr>
            </w:pPr>
            <w:r w:rsidRPr="005B35B0">
              <w:rPr>
                <w:lang w:val="vi-VN"/>
              </w:rPr>
              <w:t>12</w:t>
            </w:r>
          </w:p>
        </w:tc>
        <w:tc>
          <w:tcPr>
            <w:tcW w:w="1898" w:type="dxa"/>
            <w:vAlign w:val="center"/>
            <w:hideMark/>
          </w:tcPr>
          <w:p w14:paraId="259D5DB4" w14:textId="77777777" w:rsidR="005B35B0" w:rsidRPr="005B35B0" w:rsidRDefault="005B35B0" w:rsidP="005B35B0">
            <w:pPr>
              <w:rPr>
                <w:lang w:val="vi-VN"/>
              </w:rPr>
            </w:pPr>
            <w:r w:rsidRPr="005B35B0">
              <w:rPr>
                <w:lang w:val="vi-VN"/>
              </w:rPr>
              <w:t>PassWord</w:t>
            </w:r>
          </w:p>
        </w:tc>
        <w:tc>
          <w:tcPr>
            <w:tcW w:w="1770" w:type="dxa"/>
            <w:vAlign w:val="center"/>
            <w:hideMark/>
          </w:tcPr>
          <w:p w14:paraId="21209AA9" w14:textId="77777777" w:rsidR="005B35B0" w:rsidRPr="005B35B0" w:rsidRDefault="005B35B0" w:rsidP="005B35B0">
            <w:pPr>
              <w:rPr>
                <w:lang w:val="vi-VN"/>
              </w:rPr>
            </w:pPr>
            <w:r w:rsidRPr="005B35B0">
              <w:rPr>
                <w:lang w:val="vi-VN"/>
              </w:rPr>
              <w:t>char(100)</w:t>
            </w:r>
          </w:p>
        </w:tc>
        <w:tc>
          <w:tcPr>
            <w:tcW w:w="4365" w:type="dxa"/>
            <w:vAlign w:val="center"/>
            <w:hideMark/>
          </w:tcPr>
          <w:p w14:paraId="7ADA0352" w14:textId="77777777" w:rsidR="005B35B0" w:rsidRPr="005B35B0" w:rsidRDefault="005B35B0" w:rsidP="005B35B0">
            <w:pPr>
              <w:rPr>
                <w:lang w:val="vi-VN"/>
              </w:rPr>
            </w:pPr>
            <w:r w:rsidRPr="005B35B0">
              <w:rPr>
                <w:lang w:val="vi-VN"/>
              </w:rPr>
              <w:t>Mật khẩu người dùng</w:t>
            </w:r>
          </w:p>
        </w:tc>
      </w:tr>
    </w:tbl>
    <w:p w14:paraId="3DEDD06A" w14:textId="0CBB1D99" w:rsidR="001C61AF" w:rsidRPr="001C61AF" w:rsidRDefault="001C61AF" w:rsidP="003A5CB2">
      <w:pPr>
        <w:pStyle w:val="Heading4"/>
        <w:numPr>
          <w:ilvl w:val="0"/>
          <w:numId w:val="0"/>
        </w:numPr>
        <w:jc w:val="left"/>
      </w:pPr>
    </w:p>
    <w:p w14:paraId="7354C646" w14:textId="70DD6F17" w:rsidR="008C6E49" w:rsidRDefault="004060A4">
      <w:pPr>
        <w:pStyle w:val="Heading3"/>
      </w:pPr>
      <w:bookmarkStart w:id="20" w:name="_Toc168337066"/>
      <w:r>
        <w:t>Lược đồ quan hệ của các bảng</w:t>
      </w:r>
      <w:bookmarkEnd w:id="20"/>
    </w:p>
    <w:p w14:paraId="007F2B1D" w14:textId="79FBA6D5" w:rsidR="000F1258" w:rsidRPr="000F1258" w:rsidRDefault="000F1258" w:rsidP="000F1258">
      <w:r>
        <w:rPr>
          <w:noProof/>
          <w:lang w:val="vi-VN" w:eastAsia="vi-VN"/>
        </w:rPr>
        <mc:AlternateContent>
          <mc:Choice Requires="wps">
            <w:drawing>
              <wp:anchor distT="0" distB="0" distL="114300" distR="114300" simplePos="0" relativeHeight="251763712" behindDoc="0" locked="0" layoutInCell="1" allowOverlap="1" wp14:anchorId="71EAFF96" wp14:editId="274342CC">
                <wp:simplePos x="0" y="0"/>
                <wp:positionH relativeFrom="column">
                  <wp:posOffset>714375</wp:posOffset>
                </wp:positionH>
                <wp:positionV relativeFrom="paragraph">
                  <wp:posOffset>4966970</wp:posOffset>
                </wp:positionV>
                <wp:extent cx="40474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047490" cy="635"/>
                        </a:xfrm>
                        <a:prstGeom prst="rect">
                          <a:avLst/>
                        </a:prstGeom>
                        <a:solidFill>
                          <a:prstClr val="white"/>
                        </a:solidFill>
                        <a:ln>
                          <a:noFill/>
                        </a:ln>
                        <a:effectLst/>
                      </wps:spPr>
                      <wps:txbx>
                        <w:txbxContent>
                          <w:p w14:paraId="396A2BA0" w14:textId="77777777" w:rsidR="00A41A98" w:rsidRDefault="00A41A98">
                            <w:pPr>
                              <w:pStyle w:val="Caption"/>
                              <w:rPr>
                                <w:b/>
                                <w:color w:val="000000"/>
                                <w:sz w:val="26"/>
                                <w:szCs w:val="26"/>
                                <w14:textFill>
                                  <w14:solidFill>
                                    <w14:srgbClr w14:val="000000">
                                      <w14:lumMod w14:val="75000"/>
                                      <w14:lumOff w14:val="25000"/>
                                    </w14:srgbClr>
                                  </w14:solidFill>
                                </w14:textFill>
                              </w:rPr>
                            </w:pPr>
                            <w:bookmarkStart w:id="21" w:name="_Toc1683369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34</w:t>
                            </w:r>
                            <w:r>
                              <w:fldChar w:fldCharType="end"/>
                            </w:r>
                            <w:r>
                              <w:t xml:space="preserve"> Biểu đồ quan hệ các bảng trong cơ sở dữ liệu</w:t>
                            </w:r>
                            <w:bookmarkEnd w:id="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EAFF96" id="Text Box 23" o:spid="_x0000_s1030" type="#_x0000_t202" style="position:absolute;left:0;text-align:left;margin-left:56.25pt;margin-top:391.1pt;width:318.7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" stroked="f">
                <v:textbox style="mso-fit-shape-to-text:t" inset="0,0,0,0">
                  <w:txbxContent>
                    <w:p w14:paraId="396A2BA0" w14:textId="77777777" w:rsidR="00A41A98" w:rsidRDefault="00A41A98">
                      <w:pPr>
                        <w:pStyle w:val="Caption"/>
                        <w:rPr>
                          <w:b/>
                          <w:color w:val="000000"/>
                          <w:sz w:val="26"/>
                          <w:szCs w:val="26"/>
                          <w14:textFill>
                            <w14:solidFill>
                              <w14:srgbClr w14:val="000000">
                                <w14:lumMod w14:val="75000"/>
                                <w14:lumOff w14:val="25000"/>
                              </w14:srgbClr>
                            </w14:solidFill>
                          </w14:textFill>
                        </w:rPr>
                      </w:pPr>
                      <w:bookmarkStart w:id="22" w:name="_Toc1683369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34</w:t>
                      </w:r>
                      <w:r>
                        <w:fldChar w:fldCharType="end"/>
                      </w:r>
                      <w:r>
                        <w:t xml:space="preserve"> Biểu đồ quan hệ các bảng trong cơ sở dữ liệu</w:t>
                      </w:r>
                      <w:bookmarkEnd w:id="22"/>
                    </w:p>
                  </w:txbxContent>
                </v:textbox>
                <w10:wrap type="topAndBottom"/>
              </v:shape>
            </w:pict>
          </mc:Fallback>
        </mc:AlternateContent>
      </w:r>
      <w:r w:rsidRPr="000C617C">
        <w:rPr>
          <w:noProof/>
        </w:rPr>
        <w:drawing>
          <wp:inline distT="0" distB="0" distL="0" distR="0" wp14:anchorId="52D80CAF" wp14:editId="456B8A46">
            <wp:extent cx="5575935" cy="4773930"/>
            <wp:effectExtent l="0" t="0" r="5715" b="7620"/>
            <wp:docPr id="11117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2004" name=""/>
                    <pic:cNvPicPr/>
                  </pic:nvPicPr>
                  <pic:blipFill>
                    <a:blip r:embed="rId92"/>
                    <a:stretch>
                      <a:fillRect/>
                    </a:stretch>
                  </pic:blipFill>
                  <pic:spPr>
                    <a:xfrm>
                      <a:off x="0" y="0"/>
                      <a:ext cx="5575935" cy="4773930"/>
                    </a:xfrm>
                    <a:prstGeom prst="rect">
                      <a:avLst/>
                    </a:prstGeom>
                  </pic:spPr>
                </pic:pic>
              </a:graphicData>
            </a:graphic>
          </wp:inline>
        </w:drawing>
      </w:r>
    </w:p>
    <w:p w14:paraId="2551A9A5" w14:textId="75229E4C" w:rsidR="008C6E49" w:rsidRDefault="008C6E49">
      <w:pPr>
        <w:ind w:firstLine="562"/>
      </w:pPr>
    </w:p>
    <w:p w14:paraId="48E5DCFB" w14:textId="693FDA47" w:rsidR="008C6E49" w:rsidRDefault="004060A4">
      <w:pPr>
        <w:pStyle w:val="Heading2"/>
      </w:pPr>
      <w:bookmarkStart w:id="23" w:name="_Toc168337067"/>
      <w:r>
        <w:t>Kết luận</w:t>
      </w:r>
      <w:bookmarkEnd w:id="23"/>
    </w:p>
    <w:p w14:paraId="355B724F" w14:textId="284EED2B" w:rsidR="008C6E49" w:rsidRDefault="004060A4">
      <w:pPr>
        <w:ind w:firstLine="562"/>
      </w:pPr>
      <w:r>
        <w:t>Trong nội dung của chương 2, em đã phân tích các yêu cầu đặt ra cho hệ thống website bán điện thoại. Trên cơ sở đó em đã đưa ra các tác nhân của hệ thống, chức năng chính của hệ thống, biểu đồ UseCase và biểu đồ hoạt động cho từng chức năng đó. Bên cạnh đó em đã đưa ra thiết kế các bảng trong cơ sở dữ liệu và mối quan hệ giữa chúng. Trong chương 3, em sẽ trình bày về kết quả xây dựng website như là một số hình ảnh giao diện website, giao diện chức năng và hiệu năng chạy thực tế trên môi trường thực.</w:t>
      </w:r>
      <w:r>
        <w:br w:type="page"/>
      </w:r>
    </w:p>
    <w:p w14:paraId="103D1479" w14:textId="77777777" w:rsidR="008C6E49" w:rsidRDefault="00073382">
      <w:pPr>
        <w:pStyle w:val="Heading1"/>
      </w:pPr>
      <w:bookmarkStart w:id="24" w:name="_Toc168337068"/>
      <w:r>
        <w:rPr>
          <w:lang w:val="vi-VN"/>
        </w:rPr>
        <w:lastRenderedPageBreak/>
        <w:t>KẾT QUẢ THỰC HIỆN</w:t>
      </w:r>
      <w:bookmarkEnd w:id="24"/>
    </w:p>
    <w:p w14:paraId="12471C48" w14:textId="77777777" w:rsidR="008C6E49" w:rsidRDefault="008C6E49"/>
    <w:p w14:paraId="4D14C415" w14:textId="77777777" w:rsidR="008C6E49" w:rsidRDefault="004060A4">
      <w:pPr>
        <w:pStyle w:val="Heading2"/>
      </w:pPr>
      <w:bookmarkStart w:id="25" w:name="_Toc168337069"/>
      <w:r>
        <w:t>Giao diện ứng dụng</w:t>
      </w:r>
      <w:bookmarkEnd w:id="25"/>
    </w:p>
    <w:p w14:paraId="30B32FDF" w14:textId="77777777" w:rsidR="008C6E49" w:rsidRDefault="004060A4">
      <w:pPr>
        <w:pStyle w:val="Heading3"/>
      </w:pPr>
      <w:bookmarkStart w:id="26" w:name="_Toc168337070"/>
      <w:r>
        <w:t>Giao diện một số trang chính</w:t>
      </w:r>
      <w:bookmarkEnd w:id="26"/>
    </w:p>
    <w:p w14:paraId="65405A79" w14:textId="77777777" w:rsidR="008C6E49" w:rsidRDefault="004060A4">
      <w:pPr>
        <w:pStyle w:val="Heading4"/>
      </w:pPr>
      <w:r>
        <w:rPr>
          <w:noProof/>
          <w:lang w:val="vi-VN" w:eastAsia="vi-VN"/>
        </w:rPr>
        <mc:AlternateContent>
          <mc:Choice Requires="wps">
            <w:drawing>
              <wp:anchor distT="0" distB="0" distL="114300" distR="114300" simplePos="0" relativeHeight="251740160" behindDoc="0" locked="0" layoutInCell="1" allowOverlap="1" wp14:anchorId="187C7AC0" wp14:editId="7A7DE8F8">
                <wp:simplePos x="0" y="0"/>
                <wp:positionH relativeFrom="column">
                  <wp:posOffset>652145</wp:posOffset>
                </wp:positionH>
                <wp:positionV relativeFrom="paragraph">
                  <wp:posOffset>6233160</wp:posOffset>
                </wp:positionV>
                <wp:extent cx="4095115"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7647CA35"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27" w:name="_Toc1683369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Giao diện trang chủ PhoneStore</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87C7AC0" id="Text Box 171" o:spid="_x0000_s1031" type="#_x0000_t202" style="position:absolute;left:0;text-align:left;margin-left:51.35pt;margin-top:490.8pt;width:322.4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" stroked="f">
                <v:textbox style="mso-fit-shape-to-text:t" inset="0,0,0,0">
                  <w:txbxContent>
                    <w:p w14:paraId="7647CA35"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28" w:name="_Toc1683369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Giao diện trang chủ PhoneStore</w:t>
                      </w:r>
                      <w:bookmarkEnd w:id="28"/>
                    </w:p>
                  </w:txbxContent>
                </v:textbox>
                <w10:wrap type="topAndBottom"/>
              </v:shape>
            </w:pict>
          </mc:Fallback>
        </mc:AlternateContent>
      </w:r>
      <w:r>
        <w:rPr>
          <w:noProof/>
          <w:lang w:val="vi-VN" w:eastAsia="vi-VN"/>
        </w:rPr>
        <w:drawing>
          <wp:anchor distT="0" distB="0" distL="114300" distR="114300" simplePos="0" relativeHeight="251739136" behindDoc="0" locked="0" layoutInCell="1" allowOverlap="1" wp14:anchorId="4B5F6E66" wp14:editId="271B2615">
            <wp:simplePos x="0" y="0"/>
            <wp:positionH relativeFrom="margin">
              <wp:align>center</wp:align>
            </wp:positionH>
            <wp:positionV relativeFrom="paragraph">
              <wp:posOffset>405130</wp:posOffset>
            </wp:positionV>
            <wp:extent cx="4095115" cy="5771515"/>
            <wp:effectExtent l="19050" t="19050" r="19685" b="2032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095238" cy="5771429"/>
                    </a:xfrm>
                    <a:prstGeom prst="rect">
                      <a:avLst/>
                    </a:prstGeom>
                    <a:ln>
                      <a:solidFill>
                        <a:schemeClr val="bg1">
                          <a:lumMod val="85000"/>
                        </a:schemeClr>
                      </a:solidFill>
                    </a:ln>
                  </pic:spPr>
                </pic:pic>
              </a:graphicData>
            </a:graphic>
          </wp:anchor>
        </w:drawing>
      </w:r>
      <w:r>
        <w:t>Giao diện trang chủ</w:t>
      </w:r>
    </w:p>
    <w:p w14:paraId="70DBB357" w14:textId="77777777" w:rsidR="008C6E49" w:rsidRDefault="004060A4">
      <w:r>
        <w:br w:type="page"/>
      </w:r>
    </w:p>
    <w:p w14:paraId="377BF336" w14:textId="77777777" w:rsidR="008C6E49" w:rsidRDefault="004060A4">
      <w:pPr>
        <w:pStyle w:val="Heading4"/>
      </w:pPr>
      <w:r>
        <w:rPr>
          <w:noProof/>
          <w:lang w:val="vi-VN" w:eastAsia="vi-VN"/>
        </w:rPr>
        <w:lastRenderedPageBreak/>
        <mc:AlternateContent>
          <mc:Choice Requires="wps">
            <w:drawing>
              <wp:anchor distT="0" distB="0" distL="114300" distR="114300" simplePos="0" relativeHeight="251748352" behindDoc="0" locked="0" layoutInCell="1" allowOverlap="1" wp14:anchorId="5790C41A" wp14:editId="67BFF66E">
                <wp:simplePos x="0" y="0"/>
                <wp:positionH relativeFrom="margin">
                  <wp:align>center</wp:align>
                </wp:positionH>
                <wp:positionV relativeFrom="paragraph">
                  <wp:posOffset>2517775</wp:posOffset>
                </wp:positionV>
                <wp:extent cx="4095115" cy="635"/>
                <wp:effectExtent l="0" t="0" r="635" b="2540"/>
                <wp:wrapTopAndBottom/>
                <wp:docPr id="185" name="Text Box 185"/>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1F61BF76"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29" w:name="_Toc1683369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Giao diện trang quản trị PhoneStore</w:t>
                            </w:r>
                            <w:bookmarkEnd w:id="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790C41A" id="Text Box 185" o:spid="_x0000_s1032" type="#_x0000_t202" style="position:absolute;left:0;text-align:left;margin-left:0;margin-top:198.25pt;width:322.4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" stroked="f">
                <v:textbox style="mso-fit-shape-to-text:t" inset="0,0,0,0">
                  <w:txbxContent>
                    <w:p w14:paraId="1F61BF76"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0" w:name="_Toc1683369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Giao diện trang quản trị PhoneStore</w:t>
                      </w:r>
                      <w:bookmarkEnd w:id="30"/>
                    </w:p>
                  </w:txbxContent>
                </v:textbox>
                <w10:wrap type="topAndBottom" anchorx="margin"/>
              </v:shape>
            </w:pict>
          </mc:Fallback>
        </mc:AlternateContent>
      </w:r>
      <w:r>
        <w:rPr>
          <w:noProof/>
          <w:lang w:val="vi-VN" w:eastAsia="vi-VN"/>
        </w:rPr>
        <w:drawing>
          <wp:anchor distT="0" distB="0" distL="114300" distR="114300" simplePos="0" relativeHeight="251747328" behindDoc="0" locked="0" layoutInCell="1" allowOverlap="1" wp14:anchorId="4A5DC3C2" wp14:editId="0A2BD59A">
            <wp:simplePos x="0" y="0"/>
            <wp:positionH relativeFrom="margin">
              <wp:align>center</wp:align>
            </wp:positionH>
            <wp:positionV relativeFrom="paragraph">
              <wp:posOffset>365760</wp:posOffset>
            </wp:positionV>
            <wp:extent cx="4095115" cy="2085975"/>
            <wp:effectExtent l="19050" t="19050" r="19685" b="1016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5238" cy="2085714"/>
                    </a:xfrm>
                    <a:prstGeom prst="rect">
                      <a:avLst/>
                    </a:prstGeom>
                    <a:ln>
                      <a:solidFill>
                        <a:schemeClr val="bg1">
                          <a:lumMod val="85000"/>
                        </a:schemeClr>
                      </a:solidFill>
                    </a:ln>
                  </pic:spPr>
                </pic:pic>
              </a:graphicData>
            </a:graphic>
          </wp:anchor>
        </w:drawing>
      </w:r>
      <w:r>
        <w:t>Giao diện trang quản trị</w:t>
      </w:r>
    </w:p>
    <w:p w14:paraId="292E39F5" w14:textId="77777777" w:rsidR="008C6E49" w:rsidRDefault="004060A4">
      <w:pPr>
        <w:pStyle w:val="Heading4"/>
      </w:pPr>
      <w:r>
        <w:rPr>
          <w:noProof/>
          <w:lang w:val="vi-VN" w:eastAsia="vi-VN"/>
        </w:rPr>
        <mc:AlternateContent>
          <mc:Choice Requires="wps">
            <w:drawing>
              <wp:anchor distT="0" distB="0" distL="114300" distR="114300" simplePos="0" relativeHeight="251750400" behindDoc="0" locked="0" layoutInCell="1" allowOverlap="1" wp14:anchorId="4EAE2C8B" wp14:editId="0AEFA1CC">
                <wp:simplePos x="0" y="0"/>
                <wp:positionH relativeFrom="column">
                  <wp:posOffset>652145</wp:posOffset>
                </wp:positionH>
                <wp:positionV relativeFrom="paragraph">
                  <wp:posOffset>8423275</wp:posOffset>
                </wp:positionV>
                <wp:extent cx="4095115"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48A2196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1" w:name="_Toc1683369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Giao diện trang sản phẩm</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EAE2C8B" id="Text Box 188" o:spid="_x0000_s1033" type="#_x0000_t202" style="position:absolute;left:0;text-align:left;margin-left:51.35pt;margin-top:663.25pt;width:322.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" stroked="f">
                <v:textbox style="mso-fit-shape-to-text:t" inset="0,0,0,0">
                  <w:txbxContent>
                    <w:p w14:paraId="48A2196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2" w:name="_Toc1683369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Giao diện trang sản phẩm</w:t>
                      </w:r>
                      <w:bookmarkEnd w:id="32"/>
                    </w:p>
                  </w:txbxContent>
                </v:textbox>
                <w10:wrap type="topAndBottom"/>
              </v:shape>
            </w:pict>
          </mc:Fallback>
        </mc:AlternateContent>
      </w:r>
      <w:r>
        <w:rPr>
          <w:noProof/>
          <w:lang w:val="vi-VN" w:eastAsia="vi-VN"/>
        </w:rPr>
        <w:drawing>
          <wp:anchor distT="0" distB="0" distL="114300" distR="114300" simplePos="0" relativeHeight="251749376" behindDoc="0" locked="0" layoutInCell="1" allowOverlap="1" wp14:anchorId="261EC5A9" wp14:editId="0591A0DE">
            <wp:simplePos x="0" y="0"/>
            <wp:positionH relativeFrom="margin">
              <wp:align>center</wp:align>
            </wp:positionH>
            <wp:positionV relativeFrom="paragraph">
              <wp:posOffset>3042920</wp:posOffset>
            </wp:positionV>
            <wp:extent cx="4095115" cy="5323840"/>
            <wp:effectExtent l="19050" t="19050" r="19685" b="1079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095238" cy="5323809"/>
                    </a:xfrm>
                    <a:prstGeom prst="rect">
                      <a:avLst/>
                    </a:prstGeom>
                    <a:ln>
                      <a:solidFill>
                        <a:schemeClr val="bg1">
                          <a:lumMod val="85000"/>
                        </a:schemeClr>
                      </a:solidFill>
                    </a:ln>
                  </pic:spPr>
                </pic:pic>
              </a:graphicData>
            </a:graphic>
          </wp:anchor>
        </w:drawing>
      </w:r>
      <w:r>
        <w:t>Giao diện trang sản phẩm</w:t>
      </w:r>
    </w:p>
    <w:p w14:paraId="6D722F96" w14:textId="77777777" w:rsidR="008C6E49" w:rsidRDefault="008C6E49"/>
    <w:p w14:paraId="5098878D" w14:textId="77777777" w:rsidR="008C6E49" w:rsidRDefault="004060A4">
      <w:pPr>
        <w:pStyle w:val="Heading4"/>
      </w:pPr>
      <w:r>
        <w:rPr>
          <w:noProof/>
          <w:lang w:val="vi-VN" w:eastAsia="vi-VN"/>
        </w:rPr>
        <mc:AlternateContent>
          <mc:Choice Requires="wps">
            <w:drawing>
              <wp:anchor distT="0" distB="0" distL="114300" distR="114300" simplePos="0" relativeHeight="251742208" behindDoc="0" locked="0" layoutInCell="1" allowOverlap="1" wp14:anchorId="3ED5082A" wp14:editId="0DA710D9">
                <wp:simplePos x="0" y="0"/>
                <wp:positionH relativeFrom="column">
                  <wp:posOffset>652145</wp:posOffset>
                </wp:positionH>
                <wp:positionV relativeFrom="paragraph">
                  <wp:posOffset>6631940</wp:posOffset>
                </wp:positionV>
                <wp:extent cx="4095115"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1EE8EDD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3" w:name="_Toc1683369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Giao diện trang chi tiết sản phẩm</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ED5082A" id="Text Box 175" o:spid="_x0000_s1034" type="#_x0000_t202" style="position:absolute;left:0;text-align:left;margin-left:51.35pt;margin-top:522.2pt;width:322.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" stroked="f">
                <v:textbox style="mso-fit-shape-to-text:t" inset="0,0,0,0">
                  <w:txbxContent>
                    <w:p w14:paraId="1EE8EDD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4" w:name="_Toc1683369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Giao diện trang chi tiết sản phẩm</w:t>
                      </w:r>
                      <w:bookmarkEnd w:id="34"/>
                    </w:p>
                  </w:txbxContent>
                </v:textbox>
                <w10:wrap type="topAndBottom"/>
              </v:shape>
            </w:pict>
          </mc:Fallback>
        </mc:AlternateContent>
      </w:r>
      <w:r>
        <w:rPr>
          <w:noProof/>
          <w:lang w:val="vi-VN" w:eastAsia="vi-VN"/>
        </w:rPr>
        <w:drawing>
          <wp:anchor distT="0" distB="0" distL="114300" distR="114300" simplePos="0" relativeHeight="251741184" behindDoc="0" locked="0" layoutInCell="1" allowOverlap="1" wp14:anchorId="5D3E0349" wp14:editId="2F10F90A">
            <wp:simplePos x="0" y="0"/>
            <wp:positionH relativeFrom="margin">
              <wp:align>center</wp:align>
            </wp:positionH>
            <wp:positionV relativeFrom="paragraph">
              <wp:posOffset>375285</wp:posOffset>
            </wp:positionV>
            <wp:extent cx="4095115" cy="6200140"/>
            <wp:effectExtent l="19050" t="19050" r="19685" b="1079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95238" cy="6200000"/>
                    </a:xfrm>
                    <a:prstGeom prst="rect">
                      <a:avLst/>
                    </a:prstGeom>
                    <a:ln>
                      <a:solidFill>
                        <a:schemeClr val="bg1">
                          <a:lumMod val="85000"/>
                        </a:schemeClr>
                      </a:solidFill>
                    </a:ln>
                  </pic:spPr>
                </pic:pic>
              </a:graphicData>
            </a:graphic>
          </wp:anchor>
        </w:drawing>
      </w:r>
      <w:r>
        <w:t>Giao diện trang chi tiết sản phẩm</w:t>
      </w:r>
    </w:p>
    <w:p w14:paraId="06950205" w14:textId="77777777" w:rsidR="008C6E49" w:rsidRDefault="004060A4">
      <w:r>
        <w:br w:type="page"/>
      </w:r>
    </w:p>
    <w:p w14:paraId="1D7B2C78" w14:textId="77777777" w:rsidR="008C6E49" w:rsidRDefault="004060A4">
      <w:pPr>
        <w:pStyle w:val="Heading4"/>
      </w:pPr>
      <w:r>
        <w:rPr>
          <w:noProof/>
          <w:lang w:val="vi-VN" w:eastAsia="vi-VN"/>
        </w:rPr>
        <w:lastRenderedPageBreak/>
        <mc:AlternateContent>
          <mc:Choice Requires="wps">
            <w:drawing>
              <wp:anchor distT="0" distB="0" distL="114300" distR="114300" simplePos="0" relativeHeight="251744256" behindDoc="0" locked="0" layoutInCell="1" allowOverlap="1" wp14:anchorId="392EAF3A" wp14:editId="4F051F8F">
                <wp:simplePos x="0" y="0"/>
                <wp:positionH relativeFrom="column">
                  <wp:posOffset>652145</wp:posOffset>
                </wp:positionH>
                <wp:positionV relativeFrom="paragraph">
                  <wp:posOffset>4937125</wp:posOffset>
                </wp:positionV>
                <wp:extent cx="4095115"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55263E3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5" w:name="_Toc1683369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Giao diện trang tin tức</w:t>
                            </w:r>
                            <w:bookmarkEnd w:id="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92EAF3A" id="Text Box 177" o:spid="_x0000_s1035" type="#_x0000_t202" style="position:absolute;left:0;text-align:left;margin-left:51.35pt;margin-top:388.75pt;width:322.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" stroked="f">
                <v:textbox style="mso-fit-shape-to-text:t" inset="0,0,0,0">
                  <w:txbxContent>
                    <w:p w14:paraId="55263E3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6" w:name="_Toc1683369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Giao diện trang tin tức</w:t>
                      </w:r>
                      <w:bookmarkEnd w:id="36"/>
                    </w:p>
                  </w:txbxContent>
                </v:textbox>
                <w10:wrap type="topAndBottom"/>
              </v:shape>
            </w:pict>
          </mc:Fallback>
        </mc:AlternateContent>
      </w:r>
      <w:r>
        <w:rPr>
          <w:noProof/>
          <w:lang w:val="vi-VN" w:eastAsia="vi-VN"/>
        </w:rPr>
        <w:drawing>
          <wp:anchor distT="0" distB="0" distL="114300" distR="114300" simplePos="0" relativeHeight="251743232" behindDoc="0" locked="0" layoutInCell="1" allowOverlap="1" wp14:anchorId="12988279" wp14:editId="7FD22768">
            <wp:simplePos x="0" y="0"/>
            <wp:positionH relativeFrom="margin">
              <wp:align>center</wp:align>
            </wp:positionH>
            <wp:positionV relativeFrom="paragraph">
              <wp:posOffset>413385</wp:posOffset>
            </wp:positionV>
            <wp:extent cx="4095115" cy="4466590"/>
            <wp:effectExtent l="19050" t="19050" r="19685" b="1016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095238" cy="4466667"/>
                    </a:xfrm>
                    <a:prstGeom prst="rect">
                      <a:avLst/>
                    </a:prstGeom>
                    <a:ln>
                      <a:solidFill>
                        <a:schemeClr val="bg1">
                          <a:lumMod val="85000"/>
                        </a:schemeClr>
                      </a:solidFill>
                    </a:ln>
                  </pic:spPr>
                </pic:pic>
              </a:graphicData>
            </a:graphic>
          </wp:anchor>
        </w:drawing>
      </w:r>
      <w:r>
        <w:t>Giao diện trang tin tức</w:t>
      </w:r>
    </w:p>
    <w:p w14:paraId="1965C958" w14:textId="77777777" w:rsidR="008C6E49" w:rsidRDefault="004060A4">
      <w:r>
        <w:br w:type="page"/>
      </w:r>
    </w:p>
    <w:p w14:paraId="70E9EEF6" w14:textId="77777777" w:rsidR="008C6E49" w:rsidRDefault="004060A4" w:rsidP="00073382">
      <w:pPr>
        <w:pStyle w:val="Heading4"/>
      </w:pPr>
      <w:r>
        <w:rPr>
          <w:noProof/>
          <w:lang w:val="vi-VN" w:eastAsia="vi-VN"/>
        </w:rPr>
        <w:lastRenderedPageBreak/>
        <mc:AlternateContent>
          <mc:Choice Requires="wps">
            <w:drawing>
              <wp:anchor distT="0" distB="0" distL="114300" distR="114300" simplePos="0" relativeHeight="251746304" behindDoc="0" locked="0" layoutInCell="1" allowOverlap="1" wp14:anchorId="3C3EBD9D" wp14:editId="4DFCFB30">
                <wp:simplePos x="0" y="0"/>
                <wp:positionH relativeFrom="column">
                  <wp:posOffset>652145</wp:posOffset>
                </wp:positionH>
                <wp:positionV relativeFrom="paragraph">
                  <wp:posOffset>8174990</wp:posOffset>
                </wp:positionV>
                <wp:extent cx="4095115"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01593DA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7" w:name="_Toc1683369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Giao diện trang chi tiết tin tức</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3EBD9D" id="Text Box 179" o:spid="_x0000_s1036" type="#_x0000_t202" style="position:absolute;left:0;text-align:left;margin-left:51.35pt;margin-top:643.7pt;width:322.4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" stroked="f">
                <v:textbox style="mso-fit-shape-to-text:t" inset="0,0,0,0">
                  <w:txbxContent>
                    <w:p w14:paraId="01593DA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38" w:name="_Toc1683369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Giao diện trang chi tiết tin tức</w:t>
                      </w:r>
                      <w:bookmarkEnd w:id="38"/>
                    </w:p>
                  </w:txbxContent>
                </v:textbox>
                <w10:wrap type="topAndBottom"/>
              </v:shape>
            </w:pict>
          </mc:Fallback>
        </mc:AlternateContent>
      </w:r>
      <w:r>
        <w:rPr>
          <w:noProof/>
          <w:lang w:val="vi-VN" w:eastAsia="vi-VN"/>
        </w:rPr>
        <w:drawing>
          <wp:anchor distT="0" distB="0" distL="114300" distR="114300" simplePos="0" relativeHeight="251745280" behindDoc="0" locked="0" layoutInCell="1" allowOverlap="1" wp14:anchorId="7D3D4164" wp14:editId="32029B2E">
            <wp:simplePos x="0" y="0"/>
            <wp:positionH relativeFrom="margin">
              <wp:align>center</wp:align>
            </wp:positionH>
            <wp:positionV relativeFrom="paragraph">
              <wp:posOffset>384810</wp:posOffset>
            </wp:positionV>
            <wp:extent cx="4095115" cy="7733030"/>
            <wp:effectExtent l="19050" t="19050" r="19685" b="2032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095238" cy="7733333"/>
                    </a:xfrm>
                    <a:prstGeom prst="rect">
                      <a:avLst/>
                    </a:prstGeom>
                    <a:ln>
                      <a:solidFill>
                        <a:schemeClr val="bg1">
                          <a:lumMod val="85000"/>
                        </a:schemeClr>
                      </a:solidFill>
                    </a:ln>
                  </pic:spPr>
                </pic:pic>
              </a:graphicData>
            </a:graphic>
          </wp:anchor>
        </w:drawing>
      </w:r>
      <w:r>
        <w:t>Giao diện trang chi tiết tin tức</w:t>
      </w:r>
    </w:p>
    <w:p w14:paraId="553FF756" w14:textId="4C07B7F8" w:rsidR="008C6E49" w:rsidRDefault="004060A4" w:rsidP="00081D9B">
      <w:pPr>
        <w:pStyle w:val="Heading3"/>
      </w:pPr>
      <w:bookmarkStart w:id="39" w:name="_Toc168337071"/>
      <w:r>
        <w:rPr>
          <w:noProof/>
          <w:lang w:val="vi-VN" w:eastAsia="vi-VN"/>
        </w:rPr>
        <w:lastRenderedPageBreak/>
        <w:drawing>
          <wp:anchor distT="0" distB="0" distL="114300" distR="114300" simplePos="0" relativeHeight="251776000" behindDoc="0" locked="0" layoutInCell="1" allowOverlap="1" wp14:anchorId="2908054F" wp14:editId="33C07A1F">
            <wp:simplePos x="0" y="0"/>
            <wp:positionH relativeFrom="margin">
              <wp:posOffset>860425</wp:posOffset>
            </wp:positionH>
            <wp:positionV relativeFrom="paragraph">
              <wp:posOffset>393700</wp:posOffset>
            </wp:positionV>
            <wp:extent cx="3688080" cy="2806700"/>
            <wp:effectExtent l="0" t="0" r="762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88080" cy="2806700"/>
                    </a:xfrm>
                    <a:prstGeom prst="rect">
                      <a:avLst/>
                    </a:prstGeom>
                    <a:noFill/>
                  </pic:spPr>
                </pic:pic>
              </a:graphicData>
            </a:graphic>
            <wp14:sizeRelH relativeFrom="margin">
              <wp14:pctWidth>0</wp14:pctWidth>
            </wp14:sizeRelH>
          </wp:anchor>
        </w:drawing>
      </w:r>
      <w:r>
        <w:rPr>
          <w:noProof/>
          <w:lang w:val="vi-VN" w:eastAsia="vi-VN"/>
        </w:rPr>
        <mc:AlternateContent>
          <mc:Choice Requires="wps">
            <w:drawing>
              <wp:anchor distT="0" distB="0" distL="114300" distR="114300" simplePos="0" relativeHeight="251777024" behindDoc="0" locked="0" layoutInCell="1" allowOverlap="1" wp14:anchorId="7A19C99B" wp14:editId="4A58310D">
                <wp:simplePos x="0" y="0"/>
                <wp:positionH relativeFrom="column">
                  <wp:posOffset>638175</wp:posOffset>
                </wp:positionH>
                <wp:positionV relativeFrom="paragraph">
                  <wp:posOffset>3258820</wp:posOffset>
                </wp:positionV>
                <wp:extent cx="4123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69F1B15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0" w:name="_Toc1683369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Giao diện trang đăng nhập hệ thống</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A19C99B" id="Text Box 65" o:spid="_x0000_s1037" type="#_x0000_t202" style="position:absolute;left:0;text-align:left;margin-left:50.25pt;margin-top:256.6pt;width:324.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" stroked="f">
                <v:textbox style="mso-fit-shape-to-text:t" inset="0,0,0,0">
                  <w:txbxContent>
                    <w:p w14:paraId="69F1B15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1" w:name="_Toc1683369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Giao diện trang đăng nhập hệ thống</w:t>
                      </w:r>
                      <w:bookmarkEnd w:id="41"/>
                    </w:p>
                  </w:txbxContent>
                </v:textbox>
                <w10:wrap type="topAndBottom"/>
              </v:shape>
            </w:pict>
          </mc:Fallback>
        </mc:AlternateContent>
      </w:r>
      <w:r>
        <w:t>Giao diện chức năng đăng nhập</w:t>
      </w:r>
      <w:bookmarkEnd w:id="39"/>
      <w:r>
        <w:rPr>
          <w:noProof/>
          <w:lang w:val="vi-VN" w:eastAsia="vi-VN"/>
        </w:rPr>
        <mc:AlternateContent>
          <mc:Choice Requires="wps">
            <w:drawing>
              <wp:anchor distT="0" distB="0" distL="114300" distR="114300" simplePos="0" relativeHeight="251779072" behindDoc="0" locked="0" layoutInCell="1" allowOverlap="1" wp14:anchorId="345E8F5F" wp14:editId="2AAF0C93">
                <wp:simplePos x="0" y="0"/>
                <wp:positionH relativeFrom="column">
                  <wp:posOffset>638175</wp:posOffset>
                </wp:positionH>
                <wp:positionV relativeFrom="paragraph">
                  <wp:posOffset>5348605</wp:posOffset>
                </wp:positionV>
                <wp:extent cx="412369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08B6DE2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2" w:name="_Toc1683369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Thông báo đăng nhập thành công cho tài khoản người dùng</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45E8F5F" id="Text Box 67" o:spid="_x0000_s1038" type="#_x0000_t202" style="position:absolute;left:0;text-align:left;margin-left:50.25pt;margin-top:421.15pt;width:324.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" stroked="f">
                <v:textbox style="mso-fit-shape-to-text:t" inset="0,0,0,0">
                  <w:txbxContent>
                    <w:p w14:paraId="08B6DE2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3" w:name="_Toc1683369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Thông báo đăng nhập thành công cho tài khoản người dùng</w:t>
                      </w:r>
                      <w:bookmarkEnd w:id="43"/>
                    </w:p>
                  </w:txbxContent>
                </v:textbox>
                <w10:wrap type="topAndBottom"/>
              </v:shape>
            </w:pict>
          </mc:Fallback>
        </mc:AlternateContent>
      </w:r>
      <w:r>
        <w:rPr>
          <w:noProof/>
          <w:lang w:val="vi-VN" w:eastAsia="vi-VN"/>
        </w:rPr>
        <w:drawing>
          <wp:anchor distT="0" distB="0" distL="114300" distR="114300" simplePos="0" relativeHeight="251778048" behindDoc="0" locked="0" layoutInCell="1" allowOverlap="1" wp14:anchorId="18822DCF" wp14:editId="55241FD6">
            <wp:simplePos x="0" y="0"/>
            <wp:positionH relativeFrom="column">
              <wp:align>center</wp:align>
            </wp:positionH>
            <wp:positionV relativeFrom="paragraph">
              <wp:posOffset>3399155</wp:posOffset>
            </wp:positionV>
            <wp:extent cx="4123690" cy="18929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123944" cy="1892808"/>
                    </a:xfrm>
                    <a:prstGeom prst="rect">
                      <a:avLst/>
                    </a:prstGeom>
                    <a:noFill/>
                  </pic:spPr>
                </pic:pic>
              </a:graphicData>
            </a:graphic>
          </wp:anchor>
        </w:drawing>
      </w:r>
      <w:r>
        <w:rPr>
          <w:noProof/>
          <w:lang w:val="vi-VN" w:eastAsia="vi-VN"/>
        </w:rPr>
        <mc:AlternateContent>
          <mc:Choice Requires="wps">
            <w:drawing>
              <wp:anchor distT="0" distB="0" distL="114300" distR="114300" simplePos="0" relativeHeight="251781120" behindDoc="0" locked="0" layoutInCell="1" allowOverlap="1" wp14:anchorId="65E63313" wp14:editId="4B42540A">
                <wp:simplePos x="0" y="0"/>
                <wp:positionH relativeFrom="column">
                  <wp:posOffset>638175</wp:posOffset>
                </wp:positionH>
                <wp:positionV relativeFrom="paragraph">
                  <wp:posOffset>7853680</wp:posOffset>
                </wp:positionV>
                <wp:extent cx="412369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2F263FC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4" w:name="_Toc1683369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Thông báo đăng nhập thành công cho tài khoản quản trị</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E63313" id="Text Box 69" o:spid="_x0000_s1039" type="#_x0000_t202" style="position:absolute;left:0;text-align:left;margin-left:50.25pt;margin-top:618.4pt;width:324.7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" stroked="f">
                <v:textbox style="mso-fit-shape-to-text:t" inset="0,0,0,0">
                  <w:txbxContent>
                    <w:p w14:paraId="2F263FC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5" w:name="_Toc1683369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Thông báo đăng nhập thành công cho tài khoản quản trị</w:t>
                      </w:r>
                      <w:bookmarkEnd w:id="45"/>
                    </w:p>
                  </w:txbxContent>
                </v:textbox>
                <w10:wrap type="topAndBottom"/>
              </v:shape>
            </w:pict>
          </mc:Fallback>
        </mc:AlternateContent>
      </w:r>
      <w:r>
        <w:rPr>
          <w:noProof/>
          <w:lang w:val="vi-VN" w:eastAsia="vi-VN"/>
        </w:rPr>
        <w:drawing>
          <wp:anchor distT="0" distB="0" distL="114300" distR="114300" simplePos="0" relativeHeight="251780096" behindDoc="0" locked="0" layoutInCell="1" allowOverlap="1" wp14:anchorId="4A9EF24D" wp14:editId="4EC258AD">
            <wp:simplePos x="0" y="0"/>
            <wp:positionH relativeFrom="column">
              <wp:align>center</wp:align>
            </wp:positionH>
            <wp:positionV relativeFrom="paragraph">
              <wp:posOffset>5904230</wp:posOffset>
            </wp:positionV>
            <wp:extent cx="4123690" cy="189293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23944" cy="1892808"/>
                    </a:xfrm>
                    <a:prstGeom prst="rect">
                      <a:avLst/>
                    </a:prstGeom>
                    <a:noFill/>
                  </pic:spPr>
                </pic:pic>
              </a:graphicData>
            </a:graphic>
          </wp:anchor>
        </w:drawing>
      </w:r>
    </w:p>
    <w:p w14:paraId="12008CC4" w14:textId="77777777" w:rsidR="008C6E49" w:rsidRDefault="004060A4">
      <w:pPr>
        <w:pStyle w:val="Heading4"/>
      </w:pPr>
      <w:r>
        <w:rPr>
          <w:noProof/>
          <w:lang w:val="vi-VN" w:eastAsia="vi-VN"/>
        </w:rPr>
        <w:lastRenderedPageBreak/>
        <w:drawing>
          <wp:anchor distT="0" distB="0" distL="114300" distR="114300" simplePos="0" relativeHeight="251782144" behindDoc="0" locked="0" layoutInCell="1" allowOverlap="1" wp14:anchorId="10D0C37C" wp14:editId="33E82F55">
            <wp:simplePos x="0" y="0"/>
            <wp:positionH relativeFrom="margin">
              <wp:posOffset>847090</wp:posOffset>
            </wp:positionH>
            <wp:positionV relativeFrom="paragraph">
              <wp:posOffset>3941445</wp:posOffset>
            </wp:positionV>
            <wp:extent cx="3714115" cy="2561590"/>
            <wp:effectExtent l="0" t="0" r="63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a:xfrm>
                      <a:off x="0" y="0"/>
                      <a:ext cx="3714115" cy="2561590"/>
                    </a:xfrm>
                    <a:prstGeom prst="rect">
                      <a:avLst/>
                    </a:prstGeom>
                    <a:noFill/>
                  </pic:spPr>
                </pic:pic>
              </a:graphicData>
            </a:graphic>
            <wp14:sizeRelH relativeFrom="margin">
              <wp14:pctWidth>0</wp14:pctWidth>
            </wp14:sizeRelH>
          </wp:anchor>
        </w:drawing>
      </w:r>
      <w:r>
        <w:rPr>
          <w:noProof/>
          <w:lang w:val="vi-VN" w:eastAsia="vi-VN"/>
        </w:rPr>
        <w:drawing>
          <wp:anchor distT="0" distB="0" distL="114300" distR="114300" simplePos="0" relativeHeight="251786240" behindDoc="0" locked="0" layoutInCell="1" allowOverlap="1" wp14:anchorId="6D6CAE10" wp14:editId="7D5E8203">
            <wp:simplePos x="0" y="0"/>
            <wp:positionH relativeFrom="margin">
              <wp:posOffset>770255</wp:posOffset>
            </wp:positionH>
            <wp:positionV relativeFrom="paragraph">
              <wp:posOffset>347345</wp:posOffset>
            </wp:positionV>
            <wp:extent cx="3867785" cy="31451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67785" cy="3145155"/>
                    </a:xfrm>
                    <a:prstGeom prst="rect">
                      <a:avLst/>
                    </a:prstGeom>
                    <a:noFill/>
                  </pic:spPr>
                </pic:pic>
              </a:graphicData>
            </a:graphic>
            <wp14:sizeRelH relativeFrom="margin">
              <wp14:pctWidth>0</wp14:pctWidth>
            </wp14:sizeRelH>
          </wp:anchor>
        </w:drawing>
      </w:r>
      <w:r>
        <w:rPr>
          <w:noProof/>
          <w:lang w:val="vi-VN" w:eastAsia="vi-VN"/>
        </w:rPr>
        <mc:AlternateContent>
          <mc:Choice Requires="wps">
            <w:drawing>
              <wp:anchor distT="0" distB="0" distL="114300" distR="114300" simplePos="0" relativeHeight="251787264" behindDoc="0" locked="0" layoutInCell="1" allowOverlap="1" wp14:anchorId="2DAEA401" wp14:editId="1FD67808">
                <wp:simplePos x="0" y="0"/>
                <wp:positionH relativeFrom="margin">
                  <wp:align>center</wp:align>
                </wp:positionH>
                <wp:positionV relativeFrom="paragraph">
                  <wp:posOffset>3549015</wp:posOffset>
                </wp:positionV>
                <wp:extent cx="412369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197B42C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6" w:name="_Toc16833693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Giao diện trang đăng ký tài khoản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DAEA401" id="Text Box 115" o:spid="_x0000_s1040" type="#_x0000_t202" style="position:absolute;left:0;text-align:left;margin-left:0;margin-top:279.45pt;width:324.7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" stroked="f">
                <v:textbox style="mso-fit-shape-to-text:t" inset="0,0,0,0">
                  <w:txbxContent>
                    <w:p w14:paraId="197B42C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7" w:name="_Toc16833693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Giao diện trang đăng ký tài khoản</w:t>
                      </w:r>
                      <w:bookmarkEnd w:id="47"/>
                    </w:p>
                  </w:txbxContent>
                </v:textbox>
                <w10:wrap type="topAndBottom" anchorx="margin"/>
              </v:shape>
            </w:pict>
          </mc:Fallback>
        </mc:AlternateContent>
      </w:r>
      <w:r>
        <w:rPr>
          <w:noProof/>
          <w:lang w:val="vi-VN" w:eastAsia="vi-VN"/>
        </w:rPr>
        <mc:AlternateContent>
          <mc:Choice Requires="wps">
            <w:drawing>
              <wp:anchor distT="0" distB="0" distL="114300" distR="114300" simplePos="0" relativeHeight="251783168" behindDoc="0" locked="0" layoutInCell="1" allowOverlap="1" wp14:anchorId="01C79131" wp14:editId="6019C6D0">
                <wp:simplePos x="0" y="0"/>
                <wp:positionH relativeFrom="margin">
                  <wp:align>center</wp:align>
                </wp:positionH>
                <wp:positionV relativeFrom="paragraph">
                  <wp:posOffset>6566535</wp:posOffset>
                </wp:positionV>
                <wp:extent cx="4123690" cy="635"/>
                <wp:effectExtent l="0" t="0" r="0" b="2540"/>
                <wp:wrapTopAndBottom/>
                <wp:docPr id="86" name="Text Box 86"/>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6C2844CB"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8" w:name="_Toc16833693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Email kích hoạt tài khoản</w:t>
                            </w:r>
                            <w:bookmarkEnd w:id="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C79131" id="Text Box 86" o:spid="_x0000_s1041" type="#_x0000_t202" style="position:absolute;left:0;text-align:left;margin-left:0;margin-top:517.05pt;width:324.7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" stroked="f">
                <v:textbox style="mso-fit-shape-to-text:t" inset="0,0,0,0">
                  <w:txbxContent>
                    <w:p w14:paraId="6C2844CB"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49" w:name="_Toc16833693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Email kích hoạt tài khoản</w:t>
                      </w:r>
                      <w:bookmarkEnd w:id="49"/>
                    </w:p>
                  </w:txbxContent>
                </v:textbox>
                <w10:wrap type="topAndBottom" anchorx="margin"/>
              </v:shape>
            </w:pict>
          </mc:Fallback>
        </mc:AlternateContent>
      </w:r>
      <w:r>
        <w:rPr>
          <w:noProof/>
          <w:lang w:val="vi-VN" w:eastAsia="vi-VN"/>
        </w:rPr>
        <w:drawing>
          <wp:anchor distT="0" distB="0" distL="114300" distR="114300" simplePos="0" relativeHeight="251784192" behindDoc="0" locked="0" layoutInCell="1" allowOverlap="1" wp14:anchorId="57ECF460" wp14:editId="3867FD6A">
            <wp:simplePos x="0" y="0"/>
            <wp:positionH relativeFrom="margin">
              <wp:align>center</wp:align>
            </wp:positionH>
            <wp:positionV relativeFrom="paragraph">
              <wp:posOffset>6929120</wp:posOffset>
            </wp:positionV>
            <wp:extent cx="4123690" cy="189293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123944" cy="1892808"/>
                    </a:xfrm>
                    <a:prstGeom prst="rect">
                      <a:avLst/>
                    </a:prstGeom>
                    <a:noFill/>
                  </pic:spPr>
                </pic:pic>
              </a:graphicData>
            </a:graphic>
          </wp:anchor>
        </w:drawing>
      </w:r>
      <w:r>
        <w:rPr>
          <w:noProof/>
          <w:lang w:val="vi-VN" w:eastAsia="vi-VN"/>
        </w:rPr>
        <mc:AlternateContent>
          <mc:Choice Requires="wps">
            <w:drawing>
              <wp:anchor distT="0" distB="0" distL="114300" distR="114300" simplePos="0" relativeHeight="251785216" behindDoc="0" locked="0" layoutInCell="1" allowOverlap="1" wp14:anchorId="08718CA0" wp14:editId="072C83AF">
                <wp:simplePos x="0" y="0"/>
                <wp:positionH relativeFrom="margin">
                  <wp:align>center</wp:align>
                </wp:positionH>
                <wp:positionV relativeFrom="paragraph">
                  <wp:posOffset>8897620</wp:posOffset>
                </wp:positionV>
                <wp:extent cx="4123690" cy="635"/>
                <wp:effectExtent l="0" t="0" r="0" b="2540"/>
                <wp:wrapTopAndBottom/>
                <wp:docPr id="90" name="Text Box 90"/>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4B20DC4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0" w:name="_Toc16833693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Thông báo kích hoạt tài khoản thành công</w:t>
                            </w:r>
                            <w:bookmarkEnd w:id="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8718CA0" id="Text Box 90" o:spid="_x0000_s1042" type="#_x0000_t202" style="position:absolute;left:0;text-align:left;margin-left:0;margin-top:700.6pt;width:324.7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" stroked="f">
                <v:textbox style="mso-fit-shape-to-text:t" inset="0,0,0,0">
                  <w:txbxContent>
                    <w:p w14:paraId="4B20DC4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1" w:name="_Toc16833693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Thông báo kích hoạt tài khoản thành công</w:t>
                      </w:r>
                      <w:bookmarkEnd w:id="51"/>
                    </w:p>
                  </w:txbxContent>
                </v:textbox>
                <w10:wrap type="topAndBottom" anchorx="margin"/>
              </v:shape>
            </w:pict>
          </mc:Fallback>
        </mc:AlternateContent>
      </w:r>
      <w:r>
        <w:t>Giai diện chức năng đăng ký</w:t>
      </w:r>
    </w:p>
    <w:p w14:paraId="3A24EB9C" w14:textId="77777777" w:rsidR="008C6E49" w:rsidRDefault="004060A4">
      <w:pPr>
        <w:pStyle w:val="Heading4"/>
      </w:pPr>
      <w:r>
        <w:rPr>
          <w:noProof/>
          <w:lang w:val="vi-VN" w:eastAsia="vi-VN"/>
        </w:rPr>
        <w:lastRenderedPageBreak/>
        <w:drawing>
          <wp:anchor distT="0" distB="0" distL="114300" distR="114300" simplePos="0" relativeHeight="251792384" behindDoc="0" locked="0" layoutInCell="1" allowOverlap="1" wp14:anchorId="51C494D5" wp14:editId="7D8E9B6C">
            <wp:simplePos x="0" y="0"/>
            <wp:positionH relativeFrom="margin">
              <wp:posOffset>842010</wp:posOffset>
            </wp:positionH>
            <wp:positionV relativeFrom="paragraph">
              <wp:posOffset>6322695</wp:posOffset>
            </wp:positionV>
            <wp:extent cx="3724910" cy="2496185"/>
            <wp:effectExtent l="0" t="0" r="889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24910" cy="2496185"/>
                    </a:xfrm>
                    <a:prstGeom prst="rect">
                      <a:avLst/>
                    </a:prstGeom>
                    <a:noFill/>
                  </pic:spPr>
                </pic:pic>
              </a:graphicData>
            </a:graphic>
            <wp14:sizeRelH relativeFrom="margin">
              <wp14:pctWidth>0</wp14:pctWidth>
            </wp14:sizeRelH>
          </wp:anchor>
        </w:drawing>
      </w:r>
      <w:r>
        <w:rPr>
          <w:noProof/>
          <w:lang w:val="vi-VN" w:eastAsia="vi-VN"/>
        </w:rPr>
        <w:drawing>
          <wp:anchor distT="0" distB="0" distL="114300" distR="114300" simplePos="0" relativeHeight="251790336" behindDoc="0" locked="0" layoutInCell="1" allowOverlap="1" wp14:anchorId="62ED7B96" wp14:editId="4BAB2559">
            <wp:simplePos x="0" y="0"/>
            <wp:positionH relativeFrom="margin">
              <wp:posOffset>1139825</wp:posOffset>
            </wp:positionH>
            <wp:positionV relativeFrom="paragraph">
              <wp:posOffset>3016250</wp:posOffset>
            </wp:positionV>
            <wp:extent cx="3129280" cy="2825115"/>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a:xfrm>
                      <a:off x="0" y="0"/>
                      <a:ext cx="3129280" cy="2825115"/>
                    </a:xfrm>
                    <a:prstGeom prst="rect">
                      <a:avLst/>
                    </a:prstGeom>
                    <a:noFill/>
                  </pic:spPr>
                </pic:pic>
              </a:graphicData>
            </a:graphic>
            <wp14:sizeRelH relativeFrom="margin">
              <wp14:pctWidth>0</wp14:pctWidth>
            </wp14:sizeRelH>
          </wp:anchor>
        </w:drawing>
      </w:r>
      <w:r>
        <w:rPr>
          <w:noProof/>
          <w:lang w:val="vi-VN" w:eastAsia="vi-VN"/>
        </w:rPr>
        <w:drawing>
          <wp:anchor distT="0" distB="0" distL="114300" distR="114300" simplePos="0" relativeHeight="251788288" behindDoc="0" locked="0" layoutInCell="1" allowOverlap="1" wp14:anchorId="7FC4AAD5" wp14:editId="36DAB5F9">
            <wp:simplePos x="0" y="0"/>
            <wp:positionH relativeFrom="margin">
              <wp:posOffset>918210</wp:posOffset>
            </wp:positionH>
            <wp:positionV relativeFrom="page">
              <wp:posOffset>1056640</wp:posOffset>
            </wp:positionV>
            <wp:extent cx="3572510" cy="2185035"/>
            <wp:effectExtent l="0" t="0" r="8890" b="571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72510" cy="2185035"/>
                    </a:xfrm>
                    <a:prstGeom prst="rect">
                      <a:avLst/>
                    </a:prstGeom>
                    <a:noFill/>
                  </pic:spPr>
                </pic:pic>
              </a:graphicData>
            </a:graphic>
            <wp14:sizeRelH relativeFrom="margin">
              <wp14:pctWidth>0</wp14:pctWidth>
            </wp14:sizeRelH>
          </wp:anchor>
        </w:drawing>
      </w:r>
      <w:r>
        <w:rPr>
          <w:noProof/>
          <w:lang w:val="vi-VN" w:eastAsia="vi-VN"/>
        </w:rPr>
        <mc:AlternateContent>
          <mc:Choice Requires="wps">
            <w:drawing>
              <wp:anchor distT="0" distB="0" distL="114300" distR="114300" simplePos="0" relativeHeight="251789312" behindDoc="0" locked="0" layoutInCell="1" allowOverlap="1" wp14:anchorId="7F83F063" wp14:editId="03AA0B7E">
                <wp:simplePos x="0" y="0"/>
                <wp:positionH relativeFrom="margin">
                  <wp:align>center</wp:align>
                </wp:positionH>
                <wp:positionV relativeFrom="paragraph">
                  <wp:posOffset>2584450</wp:posOffset>
                </wp:positionV>
                <wp:extent cx="4123690" cy="635"/>
                <wp:effectExtent l="0" t="0" r="0" b="2540"/>
                <wp:wrapTopAndBottom/>
                <wp:docPr id="224" name="Text Box 224"/>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2CC84F6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2" w:name="_Toc16833694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Giao diện trang quên mật khẩu</w:t>
                            </w:r>
                            <w:bookmarkEnd w:id="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F83F063" id="Text Box 224" o:spid="_x0000_s1043" type="#_x0000_t202" style="position:absolute;left:0;text-align:left;margin-left:0;margin-top:203.5pt;width:324.7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" stroked="f">
                <v:textbox style="mso-fit-shape-to-text:t" inset="0,0,0,0">
                  <w:txbxContent>
                    <w:p w14:paraId="2CC84F6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3" w:name="_Toc16833694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Giao diện trang quên mật khẩu</w:t>
                      </w:r>
                      <w:bookmarkEnd w:id="53"/>
                    </w:p>
                  </w:txbxContent>
                </v:textbox>
                <w10:wrap type="topAndBottom" anchorx="margin"/>
              </v:shape>
            </w:pict>
          </mc:Fallback>
        </mc:AlternateContent>
      </w:r>
      <w:r>
        <w:rPr>
          <w:noProof/>
          <w:lang w:val="vi-VN" w:eastAsia="vi-VN"/>
        </w:rPr>
        <mc:AlternateContent>
          <mc:Choice Requires="wps">
            <w:drawing>
              <wp:anchor distT="0" distB="0" distL="114300" distR="114300" simplePos="0" relativeHeight="251791360" behindDoc="0" locked="0" layoutInCell="1" allowOverlap="1" wp14:anchorId="2D878843" wp14:editId="4383419D">
                <wp:simplePos x="0" y="0"/>
                <wp:positionH relativeFrom="margin">
                  <wp:align>center</wp:align>
                </wp:positionH>
                <wp:positionV relativeFrom="paragraph">
                  <wp:posOffset>5944235</wp:posOffset>
                </wp:positionV>
                <wp:extent cx="4123690" cy="635"/>
                <wp:effectExtent l="0" t="0" r="0" b="2540"/>
                <wp:wrapTopAndBottom/>
                <wp:docPr id="230" name="Text Box 230"/>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3187C37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4" w:name="_Toc16833694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Email chức năng quên mật khẩu</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D878843" id="Text Box 230" o:spid="_x0000_s1044" type="#_x0000_t202" style="position:absolute;left:0;text-align:left;margin-left:0;margin-top:468.05pt;width:324.7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" stroked="f">
                <v:textbox style="mso-fit-shape-to-text:t" inset="0,0,0,0">
                  <w:txbxContent>
                    <w:p w14:paraId="3187C37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5" w:name="_Toc16833694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Email chức năng quên mật khẩu</w:t>
                      </w:r>
                      <w:bookmarkEnd w:id="55"/>
                    </w:p>
                  </w:txbxContent>
                </v:textbox>
                <w10:wrap type="topAndBottom" anchorx="margin"/>
              </v:shape>
            </w:pict>
          </mc:Fallback>
        </mc:AlternateContent>
      </w:r>
      <w:r>
        <w:rPr>
          <w:noProof/>
          <w:lang w:val="vi-VN" w:eastAsia="vi-VN"/>
        </w:rPr>
        <mc:AlternateContent>
          <mc:Choice Requires="wps">
            <w:drawing>
              <wp:anchor distT="0" distB="0" distL="114300" distR="114300" simplePos="0" relativeHeight="251793408" behindDoc="0" locked="0" layoutInCell="1" allowOverlap="1" wp14:anchorId="1D79049F" wp14:editId="46B30068">
                <wp:simplePos x="0" y="0"/>
                <wp:positionH relativeFrom="margin">
                  <wp:align>center</wp:align>
                </wp:positionH>
                <wp:positionV relativeFrom="paragraph">
                  <wp:posOffset>8900795</wp:posOffset>
                </wp:positionV>
                <wp:extent cx="4123690" cy="635"/>
                <wp:effectExtent l="0" t="0" r="0" b="2540"/>
                <wp:wrapTopAndBottom/>
                <wp:docPr id="233" name="Text Box 233"/>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3940E0E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6" w:name="_Toc16833694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Giao diện trang đặt lại mật khẩu</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79049F" id="Text Box 233" o:spid="_x0000_s1045" type="#_x0000_t202" style="position:absolute;left:0;text-align:left;margin-left:0;margin-top:700.85pt;width:324.7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" stroked="f">
                <v:textbox style="mso-fit-shape-to-text:t" inset="0,0,0,0">
                  <w:txbxContent>
                    <w:p w14:paraId="3940E0E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7" w:name="_Toc16833694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Giao diện trang đặt lại mật khẩu</w:t>
                      </w:r>
                      <w:bookmarkEnd w:id="57"/>
                    </w:p>
                  </w:txbxContent>
                </v:textbox>
                <w10:wrap type="topAndBottom" anchorx="margin"/>
              </v:shape>
            </w:pict>
          </mc:Fallback>
        </mc:AlternateContent>
      </w:r>
      <w:r>
        <w:t>Giao diện chức năng quên mật khẩu</w:t>
      </w:r>
      <w:r>
        <w:br w:type="page"/>
      </w:r>
    </w:p>
    <w:p w14:paraId="356F8030" w14:textId="77777777" w:rsidR="008C6E49" w:rsidRDefault="004060A4">
      <w:pPr>
        <w:pStyle w:val="Heading4"/>
      </w:pPr>
      <w:r>
        <w:rPr>
          <w:noProof/>
          <w:lang w:val="vi-VN" w:eastAsia="vi-VN"/>
        </w:rPr>
        <w:lastRenderedPageBreak/>
        <mc:AlternateContent>
          <mc:Choice Requires="wps">
            <w:drawing>
              <wp:anchor distT="0" distB="0" distL="114300" distR="114300" simplePos="0" relativeHeight="251764736" behindDoc="0" locked="0" layoutInCell="1" allowOverlap="1" wp14:anchorId="5C237BE8" wp14:editId="58556339">
                <wp:simplePos x="0" y="0"/>
                <wp:positionH relativeFrom="column">
                  <wp:posOffset>652145</wp:posOffset>
                </wp:positionH>
                <wp:positionV relativeFrom="paragraph">
                  <wp:posOffset>4289425</wp:posOffset>
                </wp:positionV>
                <wp:extent cx="409511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547D98AF"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8" w:name="_Toc16833694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xml:space="preserve"> Giao diện chức năng tìm kiếm</w:t>
                            </w:r>
                            <w:bookmarkEnd w:id="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C237BE8" id="Text Box 33" o:spid="_x0000_s1046" type="#_x0000_t202" style="position:absolute;left:0;text-align:left;margin-left:51.35pt;margin-top:337.75pt;width:322.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" stroked="f">
                <v:textbox style="mso-fit-shape-to-text:t" inset="0,0,0,0">
                  <w:txbxContent>
                    <w:p w14:paraId="547D98AF"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59" w:name="_Toc16833694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xml:space="preserve"> Giao diện chức năng tìm kiếm</w:t>
                      </w:r>
                      <w:bookmarkEnd w:id="59"/>
                    </w:p>
                  </w:txbxContent>
                </v:textbox>
                <w10:wrap type="topAndBottom"/>
              </v:shape>
            </w:pict>
          </mc:Fallback>
        </mc:AlternateContent>
      </w:r>
      <w:r>
        <w:rPr>
          <w:noProof/>
          <w:lang w:val="vi-VN" w:eastAsia="vi-VN"/>
        </w:rPr>
        <w:drawing>
          <wp:anchor distT="0" distB="0" distL="114300" distR="114300" simplePos="0" relativeHeight="251751424" behindDoc="0" locked="0" layoutInCell="1" allowOverlap="1" wp14:anchorId="5ECC69C8" wp14:editId="630302F5">
            <wp:simplePos x="0" y="0"/>
            <wp:positionH relativeFrom="margin">
              <wp:align>center</wp:align>
            </wp:positionH>
            <wp:positionV relativeFrom="paragraph">
              <wp:posOffset>365760</wp:posOffset>
            </wp:positionV>
            <wp:extent cx="4095115" cy="3866515"/>
            <wp:effectExtent l="19050" t="19050" r="19685" b="196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095238" cy="3866667"/>
                    </a:xfrm>
                    <a:prstGeom prst="rect">
                      <a:avLst/>
                    </a:prstGeom>
                    <a:ln>
                      <a:solidFill>
                        <a:schemeClr val="bg1">
                          <a:lumMod val="85000"/>
                        </a:schemeClr>
                      </a:solidFill>
                    </a:ln>
                  </pic:spPr>
                </pic:pic>
              </a:graphicData>
            </a:graphic>
          </wp:anchor>
        </w:drawing>
      </w:r>
      <w:r>
        <w:t>Giao diện chức năng tìm kiếm</w:t>
      </w:r>
    </w:p>
    <w:p w14:paraId="119573FA" w14:textId="77777777" w:rsidR="008C6E49" w:rsidRDefault="004060A4">
      <w:pPr>
        <w:pStyle w:val="Heading4"/>
      </w:pPr>
      <w:r>
        <w:rPr>
          <w:noProof/>
          <w:lang w:val="vi-VN" w:eastAsia="vi-VN"/>
        </w:rPr>
        <mc:AlternateContent>
          <mc:Choice Requires="wps">
            <w:drawing>
              <wp:anchor distT="0" distB="0" distL="114300" distR="114300" simplePos="0" relativeHeight="251765760" behindDoc="0" locked="0" layoutInCell="1" allowOverlap="1" wp14:anchorId="05956107" wp14:editId="4EB7EBDC">
                <wp:simplePos x="0" y="0"/>
                <wp:positionH relativeFrom="column">
                  <wp:posOffset>652145</wp:posOffset>
                </wp:positionH>
                <wp:positionV relativeFrom="paragraph">
                  <wp:posOffset>8204835</wp:posOffset>
                </wp:positionV>
                <wp:extent cx="40951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3C6259C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0" w:name="_Toc16833694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Giao diện chức năng sắp xếp và lọc</w:t>
                            </w:r>
                            <w:bookmarkEnd w:id="6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5956107" id="Text Box 34" o:spid="_x0000_s1047" type="#_x0000_t202" style="position:absolute;left:0;text-align:left;margin-left:51.35pt;margin-top:646.05pt;width:322.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" stroked="f">
                <v:textbox style="mso-fit-shape-to-text:t" inset="0,0,0,0">
                  <w:txbxContent>
                    <w:p w14:paraId="3C6259C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1" w:name="_Toc16833694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Giao diện chức năng sắp xếp và lọc</w:t>
                      </w:r>
                      <w:bookmarkEnd w:id="61"/>
                    </w:p>
                  </w:txbxContent>
                </v:textbox>
                <w10:wrap type="topAndBottom"/>
              </v:shape>
            </w:pict>
          </mc:Fallback>
        </mc:AlternateContent>
      </w:r>
      <w:r>
        <w:rPr>
          <w:noProof/>
          <w:lang w:val="vi-VN" w:eastAsia="vi-VN"/>
        </w:rPr>
        <w:drawing>
          <wp:anchor distT="0" distB="0" distL="114300" distR="114300" simplePos="0" relativeHeight="251752448" behindDoc="0" locked="0" layoutInCell="1" allowOverlap="1" wp14:anchorId="00E0381C" wp14:editId="34D52DD7">
            <wp:simplePos x="0" y="0"/>
            <wp:positionH relativeFrom="margin">
              <wp:align>center</wp:align>
            </wp:positionH>
            <wp:positionV relativeFrom="paragraph">
              <wp:posOffset>4852670</wp:posOffset>
            </wp:positionV>
            <wp:extent cx="4095115" cy="3295015"/>
            <wp:effectExtent l="19050" t="19050" r="19685" b="1968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095238" cy="3295238"/>
                    </a:xfrm>
                    <a:prstGeom prst="rect">
                      <a:avLst/>
                    </a:prstGeom>
                    <a:ln>
                      <a:solidFill>
                        <a:schemeClr val="bg1">
                          <a:lumMod val="85000"/>
                        </a:schemeClr>
                      </a:solidFill>
                    </a:ln>
                  </pic:spPr>
                </pic:pic>
              </a:graphicData>
            </a:graphic>
          </wp:anchor>
        </w:drawing>
      </w:r>
      <w:r>
        <w:t>Giao diện chức năng sắp xếp và lọc</w:t>
      </w:r>
    </w:p>
    <w:p w14:paraId="2D8EFCB0" w14:textId="77777777" w:rsidR="008C6E49" w:rsidRDefault="004060A4">
      <w:r>
        <w:lastRenderedPageBreak/>
        <w:br w:type="page"/>
      </w:r>
    </w:p>
    <w:p w14:paraId="6180AE9F" w14:textId="77777777" w:rsidR="008C6E49" w:rsidRDefault="004060A4">
      <w:pPr>
        <w:pStyle w:val="Heading4"/>
      </w:pPr>
      <w:r>
        <w:rPr>
          <w:noProof/>
          <w:lang w:val="vi-VN" w:eastAsia="vi-VN"/>
        </w:rPr>
        <w:lastRenderedPageBreak/>
        <mc:AlternateContent>
          <mc:Choice Requires="wps">
            <w:drawing>
              <wp:anchor distT="0" distB="0" distL="114300" distR="114300" simplePos="0" relativeHeight="251766784" behindDoc="0" locked="0" layoutInCell="1" allowOverlap="1" wp14:anchorId="714C5643" wp14:editId="189646C9">
                <wp:simplePos x="0" y="0"/>
                <wp:positionH relativeFrom="column">
                  <wp:posOffset>652145</wp:posOffset>
                </wp:positionH>
                <wp:positionV relativeFrom="paragraph">
                  <wp:posOffset>6393815</wp:posOffset>
                </wp:positionV>
                <wp:extent cx="40951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37F96A33"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2" w:name="_Toc16833694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Giao diện chức năng đánh giá và bình luận</w:t>
                            </w:r>
                            <w:bookmarkEnd w:id="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4C5643" id="Text Box 36" o:spid="_x0000_s1048" type="#_x0000_t202" style="position:absolute;left:0;text-align:left;margin-left:51.35pt;margin-top:503.45pt;width:322.4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" stroked="f">
                <v:textbox style="mso-fit-shape-to-text:t" inset="0,0,0,0">
                  <w:txbxContent>
                    <w:p w14:paraId="37F96A33"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3" w:name="_Toc16833694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Giao diện chức năng đánh giá và bình luận</w:t>
                      </w:r>
                      <w:bookmarkEnd w:id="63"/>
                    </w:p>
                  </w:txbxContent>
                </v:textbox>
                <w10:wrap type="topAndBottom"/>
              </v:shape>
            </w:pict>
          </mc:Fallback>
        </mc:AlternateContent>
      </w:r>
      <w:r>
        <w:rPr>
          <w:noProof/>
          <w:lang w:val="vi-VN" w:eastAsia="vi-VN"/>
        </w:rPr>
        <w:drawing>
          <wp:anchor distT="0" distB="0" distL="114300" distR="114300" simplePos="0" relativeHeight="251753472" behindDoc="0" locked="0" layoutInCell="1" allowOverlap="1" wp14:anchorId="5826413E" wp14:editId="4EA1D884">
            <wp:simplePos x="0" y="0"/>
            <wp:positionH relativeFrom="margin">
              <wp:align>center</wp:align>
            </wp:positionH>
            <wp:positionV relativeFrom="paragraph">
              <wp:posOffset>375285</wp:posOffset>
            </wp:positionV>
            <wp:extent cx="4095115" cy="5962015"/>
            <wp:effectExtent l="19050" t="19050" r="19685" b="203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095238" cy="5961905"/>
                    </a:xfrm>
                    <a:prstGeom prst="rect">
                      <a:avLst/>
                    </a:prstGeom>
                    <a:ln>
                      <a:solidFill>
                        <a:schemeClr val="bg1">
                          <a:lumMod val="85000"/>
                        </a:schemeClr>
                      </a:solidFill>
                    </a:ln>
                  </pic:spPr>
                </pic:pic>
              </a:graphicData>
            </a:graphic>
          </wp:anchor>
        </w:drawing>
      </w:r>
      <w:r>
        <w:t>Giao diện chức năng đánh giá và bình luận</w:t>
      </w:r>
    </w:p>
    <w:p w14:paraId="20B7FCEE" w14:textId="77777777" w:rsidR="008C6E49" w:rsidRDefault="004060A4">
      <w:r>
        <w:br w:type="page"/>
      </w:r>
    </w:p>
    <w:p w14:paraId="4D6EF0E8" w14:textId="77777777" w:rsidR="008C6E49" w:rsidRDefault="004060A4">
      <w:pPr>
        <w:pStyle w:val="Heading4"/>
      </w:pPr>
      <w:r>
        <w:rPr>
          <w:noProof/>
          <w:lang w:val="vi-VN" w:eastAsia="vi-VN"/>
        </w:rPr>
        <w:lastRenderedPageBreak/>
        <mc:AlternateContent>
          <mc:Choice Requires="wps">
            <w:drawing>
              <wp:anchor distT="0" distB="0" distL="114300" distR="114300" simplePos="0" relativeHeight="251795456" behindDoc="0" locked="0" layoutInCell="1" allowOverlap="1" wp14:anchorId="31FC167F" wp14:editId="2EF7D81C">
                <wp:simplePos x="0" y="0"/>
                <wp:positionH relativeFrom="column">
                  <wp:posOffset>638175</wp:posOffset>
                </wp:positionH>
                <wp:positionV relativeFrom="paragraph">
                  <wp:posOffset>3193415</wp:posOffset>
                </wp:positionV>
                <wp:extent cx="412369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29879A1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4" w:name="_Toc16833694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Giao diện trang giỏ hàng</w:t>
                            </w:r>
                            <w:bookmarkEnd w:id="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1FC167F" id="Text Box 237" o:spid="_x0000_s1049" type="#_x0000_t202" style="position:absolute;left:0;text-align:left;margin-left:50.25pt;margin-top:251.45pt;width:324.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" stroked="f">
                <v:textbox style="mso-fit-shape-to-text:t" inset="0,0,0,0">
                  <w:txbxContent>
                    <w:p w14:paraId="29879A1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5" w:name="_Toc16833694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Giao diện trang giỏ hàng</w:t>
                      </w:r>
                      <w:bookmarkEnd w:id="65"/>
                    </w:p>
                  </w:txbxContent>
                </v:textbox>
                <w10:wrap type="topAndBottom"/>
              </v:shape>
            </w:pict>
          </mc:Fallback>
        </mc:AlternateContent>
      </w:r>
      <w:r>
        <w:rPr>
          <w:noProof/>
          <w:lang w:val="vi-VN" w:eastAsia="vi-VN"/>
        </w:rPr>
        <w:drawing>
          <wp:anchor distT="0" distB="0" distL="114300" distR="114300" simplePos="0" relativeHeight="251794432" behindDoc="0" locked="0" layoutInCell="1" allowOverlap="1" wp14:anchorId="752A7912" wp14:editId="79738BA4">
            <wp:simplePos x="0" y="0"/>
            <wp:positionH relativeFrom="margin">
              <wp:align>center</wp:align>
            </wp:positionH>
            <wp:positionV relativeFrom="paragraph">
              <wp:posOffset>375285</wp:posOffset>
            </wp:positionV>
            <wp:extent cx="4123690" cy="2761615"/>
            <wp:effectExtent l="0" t="0" r="0" b="127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23944" cy="2761488"/>
                    </a:xfrm>
                    <a:prstGeom prst="rect">
                      <a:avLst/>
                    </a:prstGeom>
                    <a:noFill/>
                  </pic:spPr>
                </pic:pic>
              </a:graphicData>
            </a:graphic>
          </wp:anchor>
        </w:drawing>
      </w:r>
      <w:r>
        <w:rPr>
          <w:noProof/>
          <w:lang w:val="vi-VN" w:eastAsia="vi-VN"/>
        </w:rPr>
        <mc:AlternateContent>
          <mc:Choice Requires="wps">
            <w:drawing>
              <wp:anchor distT="0" distB="0" distL="114300" distR="114300" simplePos="0" relativeHeight="251767808" behindDoc="0" locked="0" layoutInCell="1" allowOverlap="1" wp14:anchorId="60C10631" wp14:editId="68176A21">
                <wp:simplePos x="0" y="0"/>
                <wp:positionH relativeFrom="column">
                  <wp:posOffset>652145</wp:posOffset>
                </wp:positionH>
                <wp:positionV relativeFrom="paragraph">
                  <wp:posOffset>5546725</wp:posOffset>
                </wp:positionV>
                <wp:extent cx="409511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19A5E2EF"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6" w:name="_Toc16833694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xml:space="preserve"> Giao diện giỏ hàng mini</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0C10631" id="Text Box 39" o:spid="_x0000_s1050" type="#_x0000_t202" style="position:absolute;left:0;text-align:left;margin-left:51.35pt;margin-top:436.75pt;width:322.4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" stroked="f">
                <v:textbox style="mso-fit-shape-to-text:t" inset="0,0,0,0">
                  <w:txbxContent>
                    <w:p w14:paraId="19A5E2EF"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7" w:name="_Toc16833694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xml:space="preserve"> Giao diện giỏ hàng mini</w:t>
                      </w:r>
                      <w:bookmarkEnd w:id="67"/>
                    </w:p>
                  </w:txbxContent>
                </v:textbox>
                <w10:wrap type="topAndBottom"/>
              </v:shape>
            </w:pict>
          </mc:Fallback>
        </mc:AlternateContent>
      </w:r>
      <w:r>
        <w:rPr>
          <w:noProof/>
          <w:lang w:val="vi-VN" w:eastAsia="vi-VN"/>
        </w:rPr>
        <w:drawing>
          <wp:anchor distT="0" distB="0" distL="114300" distR="114300" simplePos="0" relativeHeight="251754496" behindDoc="0" locked="0" layoutInCell="1" allowOverlap="1" wp14:anchorId="654F5624" wp14:editId="2FA8A155">
            <wp:simplePos x="0" y="0"/>
            <wp:positionH relativeFrom="margin">
              <wp:align>center</wp:align>
            </wp:positionH>
            <wp:positionV relativeFrom="paragraph">
              <wp:posOffset>3623310</wp:posOffset>
            </wp:positionV>
            <wp:extent cx="4095115" cy="1866265"/>
            <wp:effectExtent l="19050" t="19050" r="19685" b="1968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095115" cy="1866265"/>
                    </a:xfrm>
                    <a:prstGeom prst="rect">
                      <a:avLst/>
                    </a:prstGeom>
                    <a:ln>
                      <a:solidFill>
                        <a:schemeClr val="bg1">
                          <a:lumMod val="85000"/>
                        </a:schemeClr>
                      </a:solidFill>
                    </a:ln>
                  </pic:spPr>
                </pic:pic>
              </a:graphicData>
            </a:graphic>
          </wp:anchor>
        </w:drawing>
      </w:r>
      <w:r>
        <w:t>Giao diện chức năng giỏ hàng</w:t>
      </w:r>
    </w:p>
    <w:p w14:paraId="341CC1D5" w14:textId="77777777" w:rsidR="008C6E49" w:rsidRDefault="004060A4">
      <w:pPr>
        <w:pStyle w:val="Heading4"/>
      </w:pPr>
      <w:r>
        <w:rPr>
          <w:noProof/>
          <w:lang w:val="vi-VN" w:eastAsia="vi-VN"/>
        </w:rPr>
        <mc:AlternateContent>
          <mc:Choice Requires="wps">
            <w:drawing>
              <wp:anchor distT="0" distB="0" distL="114300" distR="114300" simplePos="0" relativeHeight="251768832" behindDoc="0" locked="0" layoutInCell="1" allowOverlap="1" wp14:anchorId="73421630" wp14:editId="495A273F">
                <wp:simplePos x="0" y="0"/>
                <wp:positionH relativeFrom="column">
                  <wp:posOffset>652145</wp:posOffset>
                </wp:positionH>
                <wp:positionV relativeFrom="paragraph">
                  <wp:posOffset>8042910</wp:posOffset>
                </wp:positionV>
                <wp:extent cx="409511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67D9081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8" w:name="_Toc16833694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Giao diện trang mua hàng</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3421630" id="Text Box 40" o:spid="_x0000_s1051" type="#_x0000_t202" style="position:absolute;left:0;text-align:left;margin-left:51.35pt;margin-top:633.3pt;width:322.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" stroked="f">
                <v:textbox style="mso-fit-shape-to-text:t" inset="0,0,0,0">
                  <w:txbxContent>
                    <w:p w14:paraId="67D9081C"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69" w:name="_Toc16833694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Giao diện trang mua hàng</w:t>
                      </w:r>
                      <w:bookmarkEnd w:id="69"/>
                    </w:p>
                  </w:txbxContent>
                </v:textbox>
                <w10:wrap type="topAndBottom"/>
              </v:shape>
            </w:pict>
          </mc:Fallback>
        </mc:AlternateContent>
      </w:r>
      <w:r>
        <w:rPr>
          <w:noProof/>
          <w:lang w:val="vi-VN" w:eastAsia="vi-VN"/>
        </w:rPr>
        <w:drawing>
          <wp:anchor distT="0" distB="0" distL="114300" distR="114300" simplePos="0" relativeHeight="251755520" behindDoc="0" locked="0" layoutInCell="1" allowOverlap="1" wp14:anchorId="22A086D0" wp14:editId="036094C3">
            <wp:simplePos x="0" y="0"/>
            <wp:positionH relativeFrom="margin">
              <wp:align>center</wp:align>
            </wp:positionH>
            <wp:positionV relativeFrom="paragraph">
              <wp:posOffset>6119495</wp:posOffset>
            </wp:positionV>
            <wp:extent cx="4095115" cy="1866900"/>
            <wp:effectExtent l="19050" t="19050" r="19685" b="1968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095238" cy="1866667"/>
                    </a:xfrm>
                    <a:prstGeom prst="rect">
                      <a:avLst/>
                    </a:prstGeom>
                    <a:ln>
                      <a:solidFill>
                        <a:schemeClr val="bg1">
                          <a:lumMod val="85000"/>
                        </a:schemeClr>
                      </a:solidFill>
                    </a:ln>
                  </pic:spPr>
                </pic:pic>
              </a:graphicData>
            </a:graphic>
          </wp:anchor>
        </w:drawing>
      </w:r>
      <w:r>
        <w:t>Giao diện chức năng mua hàng và thanh toán</w:t>
      </w:r>
    </w:p>
    <w:p w14:paraId="4E44E224" w14:textId="77777777" w:rsidR="008C6E49" w:rsidRDefault="008C6E49"/>
    <w:p w14:paraId="43A47025" w14:textId="77777777" w:rsidR="008C6E49" w:rsidRDefault="006142A1">
      <w:r>
        <w:rPr>
          <w:noProof/>
          <w:lang w:val="vi-VN" w:eastAsia="vi-VN"/>
        </w:rPr>
        <w:drawing>
          <wp:anchor distT="0" distB="0" distL="114300" distR="114300" simplePos="0" relativeHeight="251798528" behindDoc="0" locked="0" layoutInCell="1" allowOverlap="1" wp14:anchorId="2B379CFC" wp14:editId="0F8E4678">
            <wp:simplePos x="0" y="0"/>
            <wp:positionH relativeFrom="column">
              <wp:align>center</wp:align>
            </wp:positionH>
            <wp:positionV relativeFrom="paragraph">
              <wp:posOffset>3059430</wp:posOffset>
            </wp:positionV>
            <wp:extent cx="2733675" cy="2304415"/>
            <wp:effectExtent l="0" t="0" r="9525" b="63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noChangeArrowheads="1"/>
                    </pic:cNvPicPr>
                  </pic:nvPicPr>
                  <pic:blipFill rotWithShape="1">
                    <a:blip r:embed="rId114">
                      <a:extLst>
                        <a:ext uri="{28A0092B-C50C-407E-A947-70E740481C1C}">
                          <a14:useLocalDpi xmlns:a14="http://schemas.microsoft.com/office/drawing/2010/main" val="0"/>
                        </a:ext>
                      </a:extLst>
                    </a:blip>
                    <a:srcRect r="33708"/>
                    <a:stretch/>
                  </pic:blipFill>
                  <pic:spPr bwMode="auto">
                    <a:xfrm>
                      <a:off x="0" y="0"/>
                      <a:ext cx="2733675" cy="2304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vi-VN" w:eastAsia="vi-VN"/>
        </w:rPr>
        <w:drawing>
          <wp:anchor distT="0" distB="0" distL="114300" distR="114300" simplePos="0" relativeHeight="251796480" behindDoc="0" locked="0" layoutInCell="1" allowOverlap="1" wp14:anchorId="603211AE" wp14:editId="7BDD20DD">
            <wp:simplePos x="0" y="0"/>
            <wp:positionH relativeFrom="column">
              <wp:align>center</wp:align>
            </wp:positionH>
            <wp:positionV relativeFrom="paragraph">
              <wp:posOffset>3810</wp:posOffset>
            </wp:positionV>
            <wp:extent cx="2762250" cy="2623820"/>
            <wp:effectExtent l="0" t="0" r="0" b="508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rotWithShape="1">
                    <a:blip r:embed="rId115">
                      <a:extLst>
                        <a:ext uri="{28A0092B-C50C-407E-A947-70E740481C1C}">
                          <a14:useLocalDpi xmlns:a14="http://schemas.microsoft.com/office/drawing/2010/main" val="0"/>
                        </a:ext>
                      </a:extLst>
                    </a:blip>
                    <a:srcRect r="33015"/>
                    <a:stretch/>
                  </pic:blipFill>
                  <pic:spPr bwMode="auto">
                    <a:xfrm>
                      <a:off x="0" y="0"/>
                      <a:ext cx="2762420" cy="26243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060A4">
        <w:rPr>
          <w:noProof/>
          <w:lang w:val="vi-VN" w:eastAsia="vi-VN"/>
        </w:rPr>
        <mc:AlternateContent>
          <mc:Choice Requires="wps">
            <w:drawing>
              <wp:anchor distT="0" distB="0" distL="114300" distR="114300" simplePos="0" relativeHeight="251797504" behindDoc="0" locked="0" layoutInCell="1" allowOverlap="1" wp14:anchorId="6D42CAA0" wp14:editId="36643E35">
                <wp:simplePos x="0" y="0"/>
                <wp:positionH relativeFrom="column">
                  <wp:posOffset>638175</wp:posOffset>
                </wp:positionH>
                <wp:positionV relativeFrom="paragraph">
                  <wp:posOffset>2684780</wp:posOffset>
                </wp:positionV>
                <wp:extent cx="412369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3666D0F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0" w:name="_Toc16833694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Giao diện trang thanh toán online</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D42CAA0" id="Text Box 239" o:spid="_x0000_s1052" type="#_x0000_t202" style="position:absolute;left:0;text-align:left;margin-left:50.25pt;margin-top:211.4pt;width:324.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" stroked="f">
                <v:textbox style="mso-fit-shape-to-text:t" inset="0,0,0,0">
                  <w:txbxContent>
                    <w:p w14:paraId="3666D0F7"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1" w:name="_Toc16833694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Giao diện trang thanh toán online</w:t>
                      </w:r>
                      <w:bookmarkEnd w:id="71"/>
                    </w:p>
                  </w:txbxContent>
                </v:textbox>
                <w10:wrap type="topAndBottom"/>
              </v:shape>
            </w:pict>
          </mc:Fallback>
        </mc:AlternateContent>
      </w:r>
      <w:r w:rsidR="004060A4">
        <w:rPr>
          <w:noProof/>
          <w:lang w:val="vi-VN" w:eastAsia="vi-VN"/>
        </w:rPr>
        <mc:AlternateContent>
          <mc:Choice Requires="wps">
            <w:drawing>
              <wp:anchor distT="0" distB="0" distL="114300" distR="114300" simplePos="0" relativeHeight="251799552" behindDoc="0" locked="0" layoutInCell="1" allowOverlap="1" wp14:anchorId="3EB34840" wp14:editId="7EE7A6A6">
                <wp:simplePos x="0" y="0"/>
                <wp:positionH relativeFrom="column">
                  <wp:posOffset>638175</wp:posOffset>
                </wp:positionH>
                <wp:positionV relativeFrom="paragraph">
                  <wp:posOffset>5422265</wp:posOffset>
                </wp:positionV>
                <wp:extent cx="412369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329EFCF8"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2" w:name="_Toc16833695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t xml:space="preserve"> Giao diện thanh toán online thành công</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EB34840" id="Text Box 241" o:spid="_x0000_s1053" type="#_x0000_t202" style="position:absolute;left:0;text-align:left;margin-left:50.25pt;margin-top:426.95pt;width:324.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" stroked="f">
                <v:textbox style="mso-fit-shape-to-text:t" inset="0,0,0,0">
                  <w:txbxContent>
                    <w:p w14:paraId="329EFCF8"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3" w:name="_Toc16833695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t xml:space="preserve"> Giao diện thanh toán online thành công</w:t>
                      </w:r>
                      <w:bookmarkEnd w:id="73"/>
                    </w:p>
                  </w:txbxContent>
                </v:textbox>
                <w10:wrap type="topAndBottom"/>
              </v:shape>
            </w:pict>
          </mc:Fallback>
        </mc:AlternateContent>
      </w:r>
      <w:r w:rsidR="004060A4">
        <w:rPr>
          <w:noProof/>
          <w:lang w:val="vi-VN" w:eastAsia="vi-VN"/>
        </w:rPr>
        <mc:AlternateContent>
          <mc:Choice Requires="wps">
            <w:drawing>
              <wp:anchor distT="0" distB="0" distL="114300" distR="114300" simplePos="0" relativeHeight="251801600" behindDoc="0" locked="0" layoutInCell="1" allowOverlap="1" wp14:anchorId="17F1219F" wp14:editId="18A39938">
                <wp:simplePos x="0" y="0"/>
                <wp:positionH relativeFrom="column">
                  <wp:posOffset>638175</wp:posOffset>
                </wp:positionH>
                <wp:positionV relativeFrom="paragraph">
                  <wp:posOffset>7753985</wp:posOffset>
                </wp:positionV>
                <wp:extent cx="412369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0A32269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4" w:name="_Toc16833695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t xml:space="preserve"> Thông báo mua hàng thành công</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7F1219F" id="Text Box 243" o:spid="_x0000_s1054" type="#_x0000_t202" style="position:absolute;left:0;text-align:left;margin-left:50.25pt;margin-top:610.55pt;width:324.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" stroked="f">
                <v:textbox style="mso-fit-shape-to-text:t" inset="0,0,0,0">
                  <w:txbxContent>
                    <w:p w14:paraId="0A32269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5" w:name="_Toc16833695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t xml:space="preserve"> Thông báo mua hàng thành công</w:t>
                      </w:r>
                      <w:bookmarkEnd w:id="75"/>
                    </w:p>
                  </w:txbxContent>
                </v:textbox>
                <w10:wrap type="topAndBottom"/>
              </v:shape>
            </w:pict>
          </mc:Fallback>
        </mc:AlternateContent>
      </w:r>
      <w:r w:rsidR="004060A4">
        <w:rPr>
          <w:noProof/>
          <w:lang w:val="vi-VN" w:eastAsia="vi-VN"/>
        </w:rPr>
        <w:drawing>
          <wp:anchor distT="0" distB="0" distL="114300" distR="114300" simplePos="0" relativeHeight="251800576" behindDoc="0" locked="0" layoutInCell="1" allowOverlap="1" wp14:anchorId="5739C59F" wp14:editId="5E5F3B27">
            <wp:simplePos x="0" y="0"/>
            <wp:positionH relativeFrom="column">
              <wp:align>center</wp:align>
            </wp:positionH>
            <wp:positionV relativeFrom="paragraph">
              <wp:posOffset>5804535</wp:posOffset>
            </wp:positionV>
            <wp:extent cx="4123690" cy="1892935"/>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123944" cy="1892808"/>
                    </a:xfrm>
                    <a:prstGeom prst="rect">
                      <a:avLst/>
                    </a:prstGeom>
                    <a:noFill/>
                  </pic:spPr>
                </pic:pic>
              </a:graphicData>
            </a:graphic>
          </wp:anchor>
        </w:drawing>
      </w:r>
    </w:p>
    <w:p w14:paraId="166F18F4" w14:textId="77777777" w:rsidR="008C6E49" w:rsidRDefault="008C6E49"/>
    <w:p w14:paraId="3F1D167E" w14:textId="77777777" w:rsidR="008C6E49" w:rsidRDefault="004060A4">
      <w:pPr>
        <w:pStyle w:val="Heading4"/>
      </w:pPr>
      <w:r>
        <w:rPr>
          <w:noProof/>
          <w:lang w:val="vi-VN" w:eastAsia="vi-VN"/>
        </w:rPr>
        <mc:AlternateContent>
          <mc:Choice Requires="wps">
            <w:drawing>
              <wp:anchor distT="0" distB="0" distL="114300" distR="114300" simplePos="0" relativeHeight="251804672" behindDoc="0" locked="0" layoutInCell="1" allowOverlap="1" wp14:anchorId="066D3192" wp14:editId="26135ED2">
                <wp:simplePos x="0" y="0"/>
                <wp:positionH relativeFrom="column">
                  <wp:posOffset>638175</wp:posOffset>
                </wp:positionH>
                <wp:positionV relativeFrom="paragraph">
                  <wp:posOffset>2286635</wp:posOffset>
                </wp:positionV>
                <wp:extent cx="4123690"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7B0D688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6" w:name="_Toc16833695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t xml:space="preserve"> Giao diện trang quản lý tài khoản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66D3192" id="Text Box 293" o:spid="_x0000_s1055" type="#_x0000_t202" style="position:absolute;left:0;text-align:left;margin-left:50.25pt;margin-top:180.05pt;width:324.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" stroked="f">
                <v:textbox style="mso-fit-shape-to-text:t" inset="0,0,0,0">
                  <w:txbxContent>
                    <w:p w14:paraId="7B0D688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7" w:name="_Toc16833695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t xml:space="preserve"> Giao diện trang quản lý tài khoản</w:t>
                      </w:r>
                      <w:bookmarkEnd w:id="77"/>
                    </w:p>
                  </w:txbxContent>
                </v:textbox>
                <w10:wrap type="topAndBottom"/>
              </v:shape>
            </w:pict>
          </mc:Fallback>
        </mc:AlternateContent>
      </w:r>
      <w:r>
        <w:t>Giao diện chức năng quản lý tài khoản</w:t>
      </w:r>
    </w:p>
    <w:p w14:paraId="59F4AF0C" w14:textId="77777777" w:rsidR="008C6E49" w:rsidRDefault="004060A4">
      <w:pPr>
        <w:spacing w:before="0" w:line="120" w:lineRule="auto"/>
      </w:pPr>
      <w:r>
        <w:rPr>
          <w:noProof/>
          <w:lang w:val="vi-VN" w:eastAsia="vi-VN"/>
        </w:rPr>
        <w:drawing>
          <wp:anchor distT="0" distB="0" distL="114300" distR="114300" simplePos="0" relativeHeight="251805696" behindDoc="0" locked="0" layoutInCell="1" allowOverlap="1" wp14:anchorId="50295B48" wp14:editId="5D9FAD73">
            <wp:simplePos x="0" y="0"/>
            <wp:positionH relativeFrom="column">
              <wp:posOffset>642620</wp:posOffset>
            </wp:positionH>
            <wp:positionV relativeFrom="paragraph">
              <wp:posOffset>2571115</wp:posOffset>
            </wp:positionV>
            <wp:extent cx="4123690" cy="166243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23690" cy="1662430"/>
                    </a:xfrm>
                    <a:prstGeom prst="rect">
                      <a:avLst/>
                    </a:prstGeom>
                    <a:noFill/>
                  </pic:spPr>
                </pic:pic>
              </a:graphicData>
            </a:graphic>
            <wp14:sizeRelV relativeFrom="margin">
              <wp14:pctHeight>0</wp14:pctHeight>
            </wp14:sizeRelV>
          </wp:anchor>
        </w:drawing>
      </w:r>
      <w:r>
        <w:rPr>
          <w:noProof/>
          <w:lang w:val="vi-VN" w:eastAsia="vi-VN"/>
        </w:rPr>
        <w:drawing>
          <wp:anchor distT="0" distB="0" distL="114300" distR="114300" simplePos="0" relativeHeight="251803648" behindDoc="0" locked="0" layoutInCell="1" allowOverlap="1" wp14:anchorId="51CDFBE1" wp14:editId="6644BE2D">
            <wp:simplePos x="0" y="0"/>
            <wp:positionH relativeFrom="margin">
              <wp:posOffset>707390</wp:posOffset>
            </wp:positionH>
            <wp:positionV relativeFrom="paragraph">
              <wp:posOffset>127635</wp:posOffset>
            </wp:positionV>
            <wp:extent cx="3993515" cy="1892300"/>
            <wp:effectExtent l="0" t="0" r="6985"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93515" cy="1892300"/>
                    </a:xfrm>
                    <a:prstGeom prst="rect">
                      <a:avLst/>
                    </a:prstGeom>
                    <a:noFill/>
                  </pic:spPr>
                </pic:pic>
              </a:graphicData>
            </a:graphic>
            <wp14:sizeRelH relativeFrom="margin">
              <wp14:pctWidth>0</wp14:pctWidth>
            </wp14:sizeRelH>
          </wp:anchor>
        </w:drawing>
      </w:r>
      <w:r>
        <w:rPr>
          <w:noProof/>
          <w:lang w:val="vi-VN" w:eastAsia="vi-VN"/>
        </w:rPr>
        <mc:AlternateContent>
          <mc:Choice Requires="wps">
            <w:drawing>
              <wp:anchor distT="0" distB="0" distL="114300" distR="114300" simplePos="0" relativeHeight="251806720" behindDoc="0" locked="0" layoutInCell="1" allowOverlap="1" wp14:anchorId="7640C393" wp14:editId="2D9BC894">
                <wp:simplePos x="0" y="0"/>
                <wp:positionH relativeFrom="column">
                  <wp:posOffset>638175</wp:posOffset>
                </wp:positionH>
                <wp:positionV relativeFrom="paragraph">
                  <wp:posOffset>4401820</wp:posOffset>
                </wp:positionV>
                <wp:extent cx="4123690"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568B39B1"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8" w:name="_Toc1683369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Giao diện trang chi tiết tài khoản</w:t>
                            </w:r>
                            <w:bookmarkEnd w:id="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640C393" id="Text Box 295" o:spid="_x0000_s1056" type="#_x0000_t202" style="position:absolute;left:0;text-align:left;margin-left:50.25pt;margin-top:346.6pt;width:32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" stroked="f">
                <v:textbox style="mso-fit-shape-to-text:t" inset="0,0,0,0">
                  <w:txbxContent>
                    <w:p w14:paraId="568B39B1"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79" w:name="_Toc1683369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Giao diện trang chi tiết tài khoản</w:t>
                      </w:r>
                      <w:bookmarkEnd w:id="79"/>
                    </w:p>
                  </w:txbxContent>
                </v:textbox>
                <w10:wrap type="topAndBottom"/>
              </v:shape>
            </w:pict>
          </mc:Fallback>
        </mc:AlternateContent>
      </w:r>
    </w:p>
    <w:p w14:paraId="1AEC3FF2" w14:textId="77777777" w:rsidR="008C6E49" w:rsidRDefault="004060A4">
      <w:pPr>
        <w:pStyle w:val="Heading4"/>
      </w:pPr>
      <w:r>
        <w:rPr>
          <w:noProof/>
          <w:lang w:val="vi-VN" w:eastAsia="vi-VN"/>
        </w:rPr>
        <w:drawing>
          <wp:anchor distT="0" distB="0" distL="114300" distR="114300" simplePos="0" relativeHeight="251802624" behindDoc="0" locked="0" layoutInCell="1" allowOverlap="1" wp14:anchorId="4C6A9814" wp14:editId="30590797">
            <wp:simplePos x="0" y="0"/>
            <wp:positionH relativeFrom="margin">
              <wp:align>center</wp:align>
            </wp:positionH>
            <wp:positionV relativeFrom="paragraph">
              <wp:posOffset>5053965</wp:posOffset>
            </wp:positionV>
            <wp:extent cx="4096385" cy="2038985"/>
            <wp:effectExtent l="19050" t="19050" r="18415" b="18415"/>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096512" cy="2039112"/>
                    </a:xfrm>
                    <a:prstGeom prst="rect">
                      <a:avLst/>
                    </a:prstGeom>
                    <a:noFill/>
                    <a:ln>
                      <a:solidFill>
                        <a:schemeClr val="bg1">
                          <a:lumMod val="85000"/>
                        </a:schemeClr>
                      </a:solidFill>
                    </a:ln>
                  </pic:spPr>
                </pic:pic>
              </a:graphicData>
            </a:graphic>
          </wp:anchor>
        </w:drawing>
      </w:r>
      <w:r>
        <w:t>Giao diện chức năng quản lý bài viết</w:t>
      </w:r>
    </w:p>
    <w:p w14:paraId="745DDF8F" w14:textId="77777777" w:rsidR="008C6E49" w:rsidRDefault="004060A4">
      <w:r>
        <w:rPr>
          <w:noProof/>
          <w:lang w:val="vi-VN" w:eastAsia="vi-VN"/>
        </w:rPr>
        <mc:AlternateContent>
          <mc:Choice Requires="wps">
            <w:drawing>
              <wp:anchor distT="0" distB="0" distL="114300" distR="114300" simplePos="0" relativeHeight="251807744" behindDoc="0" locked="0" layoutInCell="1" allowOverlap="1" wp14:anchorId="6284FAE7" wp14:editId="229A61F6">
                <wp:simplePos x="0" y="0"/>
                <wp:positionH relativeFrom="column">
                  <wp:posOffset>651510</wp:posOffset>
                </wp:positionH>
                <wp:positionV relativeFrom="paragraph">
                  <wp:posOffset>2287270</wp:posOffset>
                </wp:positionV>
                <wp:extent cx="4096385"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138EFD0E"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0" w:name="_Toc1683369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t xml:space="preserve"> Giao diện trang quản lý bài viết</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284FAE7" id="Text Box 296" o:spid="_x0000_s1057" type="#_x0000_t202" style="position:absolute;left:0;text-align:left;margin-left:51.3pt;margin-top:180.1pt;width:322.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" stroked="f">
                <v:textbox style="mso-fit-shape-to-text:t" inset="0,0,0,0">
                  <w:txbxContent>
                    <w:p w14:paraId="138EFD0E"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1" w:name="_Toc1683369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t xml:space="preserve"> Giao diện trang quản lý bài viết</w:t>
                      </w:r>
                      <w:bookmarkEnd w:id="81"/>
                    </w:p>
                  </w:txbxContent>
                </v:textbox>
                <w10:wrap type="topAndBottom"/>
              </v:shape>
            </w:pict>
          </mc:Fallback>
        </mc:AlternateContent>
      </w:r>
      <w:r>
        <w:br w:type="page"/>
      </w:r>
    </w:p>
    <w:p w14:paraId="50565713" w14:textId="77777777" w:rsidR="008C6E49" w:rsidRDefault="004060A4">
      <w:pPr>
        <w:pStyle w:val="Heading4"/>
      </w:pPr>
      <w:r>
        <w:rPr>
          <w:noProof/>
          <w:lang w:val="vi-VN" w:eastAsia="vi-VN"/>
        </w:rPr>
        <w:lastRenderedPageBreak/>
        <w:drawing>
          <wp:anchor distT="0" distB="0" distL="114300" distR="114300" simplePos="0" relativeHeight="251756544" behindDoc="0" locked="0" layoutInCell="1" allowOverlap="1" wp14:anchorId="17ACDF61" wp14:editId="5E024AE0">
            <wp:simplePos x="0" y="0"/>
            <wp:positionH relativeFrom="margin">
              <wp:posOffset>654050</wp:posOffset>
            </wp:positionH>
            <wp:positionV relativeFrom="paragraph">
              <wp:posOffset>80010</wp:posOffset>
            </wp:positionV>
            <wp:extent cx="4095115" cy="2180590"/>
            <wp:effectExtent l="19050" t="19050" r="19685" b="1016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095115" cy="2180590"/>
                    </a:xfrm>
                    <a:prstGeom prst="rect">
                      <a:avLst/>
                    </a:prstGeom>
                    <a:ln>
                      <a:solidFill>
                        <a:schemeClr val="bg1">
                          <a:lumMod val="85000"/>
                        </a:schemeClr>
                      </a:solidFill>
                    </a:ln>
                  </pic:spPr>
                </pic:pic>
              </a:graphicData>
            </a:graphic>
          </wp:anchor>
        </w:drawing>
      </w:r>
      <w:r>
        <w:rPr>
          <w:noProof/>
          <w:lang w:val="vi-VN" w:eastAsia="vi-VN"/>
        </w:rPr>
        <mc:AlternateContent>
          <mc:Choice Requires="wps">
            <w:drawing>
              <wp:anchor distT="0" distB="0" distL="114300" distR="114300" simplePos="0" relativeHeight="251808768" behindDoc="0" locked="0" layoutInCell="1" allowOverlap="1" wp14:anchorId="18FF6DE3" wp14:editId="1A275045">
                <wp:simplePos x="0" y="0"/>
                <wp:positionH relativeFrom="column">
                  <wp:posOffset>652145</wp:posOffset>
                </wp:positionH>
                <wp:positionV relativeFrom="paragraph">
                  <wp:posOffset>2317750</wp:posOffset>
                </wp:positionV>
                <wp:extent cx="4095115"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5319ECF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2" w:name="_Toc1683369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t xml:space="preserve"> Giao diện trang chỉnh sửa bài viết</w:t>
                            </w:r>
                            <w:bookmarkEnd w:id="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8FF6DE3" id="Text Box 298" o:spid="_x0000_s1058" type="#_x0000_t202" style="position:absolute;left:0;text-align:left;margin-left:51.35pt;margin-top:182.5pt;width:322.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" stroked="f">
                <v:textbox style="mso-fit-shape-to-text:t" inset="0,0,0,0">
                  <w:txbxContent>
                    <w:p w14:paraId="5319ECF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3" w:name="_Toc1683369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t xml:space="preserve"> Giao diện trang chỉnh sửa bài viết</w:t>
                      </w:r>
                      <w:bookmarkEnd w:id="83"/>
                    </w:p>
                  </w:txbxContent>
                </v:textbox>
                <w10:wrap type="topAndBottom"/>
              </v:shape>
            </w:pict>
          </mc:Fallback>
        </mc:AlternateContent>
      </w:r>
      <w:r>
        <w:t>Giao diện chức năng quản lý sản phẩm</w:t>
      </w:r>
    </w:p>
    <w:p w14:paraId="1B5763EC" w14:textId="77777777" w:rsidR="008C6E49" w:rsidRDefault="004060A4">
      <w:pPr>
        <w:spacing w:before="0" w:line="14" w:lineRule="auto"/>
      </w:pPr>
      <w:r>
        <w:rPr>
          <w:noProof/>
          <w:lang w:val="vi-VN" w:eastAsia="vi-VN"/>
        </w:rPr>
        <mc:AlternateContent>
          <mc:Choice Requires="wps">
            <w:drawing>
              <wp:anchor distT="0" distB="0" distL="114300" distR="114300" simplePos="0" relativeHeight="251810816" behindDoc="0" locked="0" layoutInCell="1" allowOverlap="1" wp14:anchorId="713F2062" wp14:editId="1DCA4E15">
                <wp:simplePos x="0" y="0"/>
                <wp:positionH relativeFrom="margin">
                  <wp:align>center</wp:align>
                </wp:positionH>
                <wp:positionV relativeFrom="paragraph">
                  <wp:posOffset>4112895</wp:posOffset>
                </wp:positionV>
                <wp:extent cx="4123690" cy="635"/>
                <wp:effectExtent l="0" t="0" r="0" b="2540"/>
                <wp:wrapTopAndBottom/>
                <wp:docPr id="305" name="Text Box 305"/>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7E6D200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4" w:name="_Toc1683369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Giao diện trang quản lý sản phẩm</w:t>
                            </w:r>
                            <w:bookmarkEnd w:id="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3F2062" id="Text Box 305" o:spid="_x0000_s1059" type="#_x0000_t202" style="position:absolute;left:0;text-align:left;margin-left:0;margin-top:323.85pt;width:324.7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" stroked="f">
                <v:textbox style="mso-fit-shape-to-text:t" inset="0,0,0,0">
                  <w:txbxContent>
                    <w:p w14:paraId="7E6D2009"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5" w:name="_Toc1683369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Giao diện trang quản lý sản phẩm</w:t>
                      </w:r>
                      <w:bookmarkEnd w:id="85"/>
                    </w:p>
                  </w:txbxContent>
                </v:textbox>
                <w10:wrap type="topAndBottom" anchorx="margin"/>
              </v:shape>
            </w:pict>
          </mc:Fallback>
        </mc:AlternateContent>
      </w:r>
      <w:r>
        <w:rPr>
          <w:noProof/>
          <w:lang w:val="vi-VN" w:eastAsia="vi-VN"/>
        </w:rPr>
        <w:drawing>
          <wp:anchor distT="0" distB="0" distL="114300" distR="114300" simplePos="0" relativeHeight="251809792" behindDoc="0" locked="0" layoutInCell="1" allowOverlap="1" wp14:anchorId="7522467B" wp14:editId="3EF6C822">
            <wp:simplePos x="0" y="0"/>
            <wp:positionH relativeFrom="margin">
              <wp:align>center</wp:align>
            </wp:positionH>
            <wp:positionV relativeFrom="paragraph">
              <wp:posOffset>140335</wp:posOffset>
            </wp:positionV>
            <wp:extent cx="4123690" cy="3867785"/>
            <wp:effectExtent l="0" t="0" r="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123944" cy="3867912"/>
                    </a:xfrm>
                    <a:prstGeom prst="rect">
                      <a:avLst/>
                    </a:prstGeom>
                    <a:noFill/>
                  </pic:spPr>
                </pic:pic>
              </a:graphicData>
            </a:graphic>
          </wp:anchor>
        </w:drawing>
      </w:r>
    </w:p>
    <w:p w14:paraId="02A11D6B" w14:textId="77777777" w:rsidR="008C6E49" w:rsidRDefault="004060A4">
      <w:r>
        <w:br w:type="page"/>
      </w:r>
    </w:p>
    <w:p w14:paraId="79F24CB0" w14:textId="77777777" w:rsidR="008C6E49" w:rsidRDefault="002C0072">
      <w:pPr>
        <w:pStyle w:val="Heading4"/>
      </w:pPr>
      <w:r>
        <w:rPr>
          <w:noProof/>
          <w:lang w:val="vi-VN" w:eastAsia="vi-VN"/>
        </w:rPr>
        <w:lastRenderedPageBreak/>
        <w:drawing>
          <wp:anchor distT="0" distB="0" distL="114300" distR="114300" simplePos="0" relativeHeight="251758592" behindDoc="0" locked="0" layoutInCell="1" allowOverlap="1" wp14:anchorId="1C68861D" wp14:editId="70EDBE21">
            <wp:simplePos x="0" y="0"/>
            <wp:positionH relativeFrom="margin">
              <wp:posOffset>652780</wp:posOffset>
            </wp:positionH>
            <wp:positionV relativeFrom="paragraph">
              <wp:posOffset>5589270</wp:posOffset>
            </wp:positionV>
            <wp:extent cx="4095115" cy="3265170"/>
            <wp:effectExtent l="19050" t="19050" r="19685" b="1143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95115" cy="3265170"/>
                    </a:xfrm>
                    <a:prstGeom prst="rect">
                      <a:avLst/>
                    </a:prstGeom>
                    <a:ln>
                      <a:solidFill>
                        <a:schemeClr val="bg1">
                          <a:lumMod val="85000"/>
                        </a:schemeClr>
                      </a:solidFill>
                    </a:ln>
                  </pic:spPr>
                </pic:pic>
              </a:graphicData>
            </a:graphic>
            <wp14:sizeRelV relativeFrom="margin">
              <wp14:pctHeight>0</wp14:pctHeight>
            </wp14:sizeRelV>
          </wp:anchor>
        </w:drawing>
      </w:r>
      <w:r w:rsidR="004060A4">
        <w:rPr>
          <w:noProof/>
          <w:lang w:val="vi-VN" w:eastAsia="vi-VN"/>
        </w:rPr>
        <mc:AlternateContent>
          <mc:Choice Requires="wps">
            <w:drawing>
              <wp:anchor distT="0" distB="0" distL="114300" distR="114300" simplePos="0" relativeHeight="251769856" behindDoc="0" locked="0" layoutInCell="1" allowOverlap="1" wp14:anchorId="6BA3EFA5" wp14:editId="0B2D904B">
                <wp:simplePos x="0" y="0"/>
                <wp:positionH relativeFrom="column">
                  <wp:posOffset>652145</wp:posOffset>
                </wp:positionH>
                <wp:positionV relativeFrom="paragraph">
                  <wp:posOffset>4914265</wp:posOffset>
                </wp:positionV>
                <wp:extent cx="409511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4546A3C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6" w:name="_Toc1683369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Giao diện chức năng thêm sản phẩm mới</w:t>
                            </w:r>
                            <w:bookmarkEnd w:id="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BA3EFA5" id="Text Box 51" o:spid="_x0000_s1060" type="#_x0000_t202" style="position:absolute;left:0;text-align:left;margin-left:51.35pt;margin-top:386.95pt;width:322.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" stroked="f">
                <v:textbox style="mso-fit-shape-to-text:t" inset="0,0,0,0">
                  <w:txbxContent>
                    <w:p w14:paraId="4546A3CA"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7" w:name="_Toc1683369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Giao diện chức năng thêm sản phẩm mới</w:t>
                      </w:r>
                      <w:bookmarkEnd w:id="87"/>
                    </w:p>
                  </w:txbxContent>
                </v:textbox>
                <w10:wrap type="topAndBottom"/>
              </v:shape>
            </w:pict>
          </mc:Fallback>
        </mc:AlternateContent>
      </w:r>
      <w:r w:rsidR="004060A4">
        <w:rPr>
          <w:noProof/>
          <w:lang w:val="vi-VN" w:eastAsia="vi-VN"/>
        </w:rPr>
        <w:drawing>
          <wp:anchor distT="0" distB="0" distL="114300" distR="114300" simplePos="0" relativeHeight="251757568" behindDoc="0" locked="0" layoutInCell="1" allowOverlap="1" wp14:anchorId="6E0550C1" wp14:editId="5CF7EF34">
            <wp:simplePos x="0" y="0"/>
            <wp:positionH relativeFrom="margin">
              <wp:align>center</wp:align>
            </wp:positionH>
            <wp:positionV relativeFrom="paragraph">
              <wp:posOffset>0</wp:posOffset>
            </wp:positionV>
            <wp:extent cx="4095115" cy="483806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095238" cy="4838095"/>
                    </a:xfrm>
                    <a:prstGeom prst="rect">
                      <a:avLst/>
                    </a:prstGeom>
                    <a:ln>
                      <a:solidFill>
                        <a:schemeClr val="bg1">
                          <a:lumMod val="85000"/>
                        </a:schemeClr>
                      </a:solidFill>
                    </a:ln>
                  </pic:spPr>
                </pic:pic>
              </a:graphicData>
            </a:graphic>
          </wp:anchor>
        </w:drawing>
      </w:r>
      <w:r w:rsidR="004060A4">
        <w:rPr>
          <w:noProof/>
          <w:lang w:val="vi-VN" w:eastAsia="vi-VN"/>
        </w:rPr>
        <mc:AlternateContent>
          <mc:Choice Requires="wps">
            <w:drawing>
              <wp:anchor distT="0" distB="0" distL="114300" distR="114300" simplePos="0" relativeHeight="251770880" behindDoc="0" locked="0" layoutInCell="1" allowOverlap="1" wp14:anchorId="2EA077BB" wp14:editId="5D1E129B">
                <wp:simplePos x="0" y="0"/>
                <wp:positionH relativeFrom="column">
                  <wp:posOffset>652145</wp:posOffset>
                </wp:positionH>
                <wp:positionV relativeFrom="paragraph">
                  <wp:posOffset>8909685</wp:posOffset>
                </wp:positionV>
                <wp:extent cx="40951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a:effectLst/>
                      </wps:spPr>
                      <wps:txbx>
                        <w:txbxContent>
                          <w:p w14:paraId="08A7F49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8" w:name="_Toc1683369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31</w:t>
                            </w:r>
                            <w:r>
                              <w:fldChar w:fldCharType="end"/>
                            </w:r>
                            <w:r>
                              <w:t xml:space="preserve"> Giao diện chức năng quản lý đơn hàng của người dùng</w:t>
                            </w:r>
                            <w:bookmarkEnd w:id="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EA077BB" id="Text Box 52" o:spid="_x0000_s1061" type="#_x0000_t202" style="position:absolute;left:0;text-align:left;margin-left:51.35pt;margin-top:701.55pt;width:322.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" stroked="f">
                <v:textbox style="mso-fit-shape-to-text:t" inset="0,0,0,0">
                  <w:txbxContent>
                    <w:p w14:paraId="08A7F49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89" w:name="_Toc1683369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31</w:t>
                      </w:r>
                      <w:r>
                        <w:fldChar w:fldCharType="end"/>
                      </w:r>
                      <w:r>
                        <w:t xml:space="preserve"> Giao diện chức năng quản lý đơn hàng của người dùng</w:t>
                      </w:r>
                      <w:bookmarkEnd w:id="89"/>
                    </w:p>
                  </w:txbxContent>
                </v:textbox>
                <w10:wrap type="topAndBottom"/>
              </v:shape>
            </w:pict>
          </mc:Fallback>
        </mc:AlternateContent>
      </w:r>
      <w:r w:rsidR="004060A4">
        <w:t>Giao diện chức năng quản lý đơn hàng</w:t>
      </w:r>
    </w:p>
    <w:p w14:paraId="5F74EC55" w14:textId="77777777" w:rsidR="008C6E49" w:rsidRDefault="002C0072">
      <w:r>
        <w:rPr>
          <w:noProof/>
          <w:lang w:val="vi-VN" w:eastAsia="vi-VN"/>
        </w:rPr>
        <w:lastRenderedPageBreak/>
        <w:drawing>
          <wp:anchor distT="0" distB="0" distL="114300" distR="114300" simplePos="0" relativeHeight="251811840" behindDoc="0" locked="0" layoutInCell="1" allowOverlap="1" wp14:anchorId="65BC9DB2" wp14:editId="0FFAAA41">
            <wp:simplePos x="0" y="0"/>
            <wp:positionH relativeFrom="column">
              <wp:posOffset>642620</wp:posOffset>
            </wp:positionH>
            <wp:positionV relativeFrom="paragraph">
              <wp:posOffset>474980</wp:posOffset>
            </wp:positionV>
            <wp:extent cx="4123690" cy="1560195"/>
            <wp:effectExtent l="0" t="0" r="0" b="190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23690" cy="1560195"/>
                    </a:xfrm>
                    <a:prstGeom prst="rect">
                      <a:avLst/>
                    </a:prstGeom>
                    <a:noFill/>
                  </pic:spPr>
                </pic:pic>
              </a:graphicData>
            </a:graphic>
            <wp14:sizeRelV relativeFrom="margin">
              <wp14:pctHeight>0</wp14:pctHeight>
            </wp14:sizeRelV>
          </wp:anchor>
        </w:drawing>
      </w:r>
      <w:r w:rsidR="004060A4">
        <w:rPr>
          <w:noProof/>
          <w:lang w:val="vi-VN" w:eastAsia="vi-VN"/>
        </w:rPr>
        <mc:AlternateContent>
          <mc:Choice Requires="wps">
            <w:drawing>
              <wp:anchor distT="0" distB="0" distL="114300" distR="114300" simplePos="0" relativeHeight="251812864" behindDoc="0" locked="0" layoutInCell="1" allowOverlap="1" wp14:anchorId="1E624B5E" wp14:editId="3BF22120">
                <wp:simplePos x="0" y="0"/>
                <wp:positionH relativeFrom="column">
                  <wp:posOffset>638175</wp:posOffset>
                </wp:positionH>
                <wp:positionV relativeFrom="paragraph">
                  <wp:posOffset>2557145</wp:posOffset>
                </wp:positionV>
                <wp:extent cx="412369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650E8BD6"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0" w:name="_Toc1683369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32</w:t>
                            </w:r>
                            <w:r>
                              <w:fldChar w:fldCharType="end"/>
                            </w:r>
                            <w:r>
                              <w:t xml:space="preserve"> Giao diện trang chi tiết đơn hàng</w:t>
                            </w:r>
                            <w:bookmarkEnd w:id="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E624B5E" id="Text Box 307" o:spid="_x0000_s1062" type="#_x0000_t202" style="position:absolute;left:0;text-align:left;margin-left:50.25pt;margin-top:201.35pt;width:324.7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" stroked="f">
                <v:textbox style="mso-fit-shape-to-text:t" inset="0,0,0,0">
                  <w:txbxContent>
                    <w:p w14:paraId="650E8BD6"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1" w:name="_Toc1683369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32</w:t>
                      </w:r>
                      <w:r>
                        <w:fldChar w:fldCharType="end"/>
                      </w:r>
                      <w:r>
                        <w:t xml:space="preserve"> Giao diện trang chi tiết đơn hàng</w:t>
                      </w:r>
                      <w:bookmarkEnd w:id="91"/>
                    </w:p>
                  </w:txbxContent>
                </v:textbox>
                <w10:wrap type="topAndBottom"/>
              </v:shape>
            </w:pict>
          </mc:Fallback>
        </mc:AlternateContent>
      </w:r>
      <w:r w:rsidR="004060A4">
        <w:rPr>
          <w:noProof/>
          <w:lang w:val="vi-VN" w:eastAsia="vi-VN"/>
        </w:rPr>
        <mc:AlternateContent>
          <mc:Choice Requires="wps">
            <w:drawing>
              <wp:anchor distT="0" distB="0" distL="114300" distR="114300" simplePos="0" relativeHeight="251814912" behindDoc="0" locked="0" layoutInCell="1" allowOverlap="1" wp14:anchorId="52EDA982" wp14:editId="028CB4C0">
                <wp:simplePos x="0" y="0"/>
                <wp:positionH relativeFrom="column">
                  <wp:posOffset>638175</wp:posOffset>
                </wp:positionH>
                <wp:positionV relativeFrom="paragraph">
                  <wp:posOffset>5628005</wp:posOffset>
                </wp:positionV>
                <wp:extent cx="412369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14:paraId="7243669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2" w:name="_Toc1683369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33</w:t>
                            </w:r>
                            <w:r>
                              <w:fldChar w:fldCharType="end"/>
                            </w:r>
                            <w:r>
                              <w:t xml:space="preserve"> Giao diện chức năng in hóa đơn</w:t>
                            </w:r>
                            <w:bookmarkEnd w:id="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2EDA982" id="Text Box 310" o:spid="_x0000_s1063" type="#_x0000_t202" style="position:absolute;left:0;text-align:left;margin-left:50.25pt;margin-top:443.15pt;width:324.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" stroked="f">
                <v:textbox style="mso-fit-shape-to-text:t" inset="0,0,0,0">
                  <w:txbxContent>
                    <w:p w14:paraId="7243669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3" w:name="_Toc1683369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33</w:t>
                      </w:r>
                      <w:r>
                        <w:fldChar w:fldCharType="end"/>
                      </w:r>
                      <w:r>
                        <w:t xml:space="preserve"> Giao diện chức năng in hóa đơn</w:t>
                      </w:r>
                      <w:bookmarkEnd w:id="93"/>
                    </w:p>
                  </w:txbxContent>
                </v:textbox>
                <w10:wrap type="topAndBottom"/>
              </v:shape>
            </w:pict>
          </mc:Fallback>
        </mc:AlternateContent>
      </w:r>
    </w:p>
    <w:p w14:paraId="239B551E" w14:textId="77777777" w:rsidR="008C6E49" w:rsidRDefault="002C0072">
      <w:r>
        <w:rPr>
          <w:noProof/>
          <w:lang w:val="vi-VN" w:eastAsia="vi-VN"/>
        </w:rPr>
        <w:drawing>
          <wp:anchor distT="0" distB="0" distL="114300" distR="114300" simplePos="0" relativeHeight="251813888" behindDoc="0" locked="0" layoutInCell="1" allowOverlap="1" wp14:anchorId="6AFED907" wp14:editId="4DD8D2FC">
            <wp:simplePos x="0" y="0"/>
            <wp:positionH relativeFrom="column">
              <wp:posOffset>642620</wp:posOffset>
            </wp:positionH>
            <wp:positionV relativeFrom="paragraph">
              <wp:posOffset>3017520</wp:posOffset>
            </wp:positionV>
            <wp:extent cx="4123690" cy="2063750"/>
            <wp:effectExtent l="0" t="0" r="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23690" cy="2063750"/>
                    </a:xfrm>
                    <a:prstGeom prst="rect">
                      <a:avLst/>
                    </a:prstGeom>
                    <a:noFill/>
                  </pic:spPr>
                </pic:pic>
              </a:graphicData>
            </a:graphic>
            <wp14:sizeRelV relativeFrom="margin">
              <wp14:pctHeight>0</wp14:pctHeight>
            </wp14:sizeRelV>
          </wp:anchor>
        </w:drawing>
      </w:r>
      <w:r w:rsidR="004060A4">
        <w:br w:type="page"/>
      </w:r>
    </w:p>
    <w:p w14:paraId="191D2A61" w14:textId="77777777" w:rsidR="008C6E49" w:rsidRDefault="002C04DD">
      <w:pPr>
        <w:pStyle w:val="Heading4"/>
      </w:pPr>
      <w:r>
        <w:rPr>
          <w:noProof/>
          <w:lang w:val="vi-VN" w:eastAsia="vi-VN"/>
        </w:rPr>
        <w:lastRenderedPageBreak/>
        <w:drawing>
          <wp:anchor distT="0" distB="0" distL="114300" distR="114300" simplePos="0" relativeHeight="251817984" behindDoc="0" locked="0" layoutInCell="1" allowOverlap="1" wp14:anchorId="1222FE9E" wp14:editId="638EAA8B">
            <wp:simplePos x="0" y="0"/>
            <wp:positionH relativeFrom="column">
              <wp:posOffset>652780</wp:posOffset>
            </wp:positionH>
            <wp:positionV relativeFrom="paragraph">
              <wp:posOffset>6124575</wp:posOffset>
            </wp:positionV>
            <wp:extent cx="4096385" cy="188976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96385" cy="1889760"/>
                    </a:xfrm>
                    <a:prstGeom prst="rect">
                      <a:avLst/>
                    </a:prstGeom>
                    <a:noFill/>
                  </pic:spPr>
                </pic:pic>
              </a:graphicData>
            </a:graphic>
            <wp14:sizeRelV relativeFrom="margin">
              <wp14:pctHeight>0</wp14:pctHeight>
            </wp14:sizeRelV>
          </wp:anchor>
        </w:drawing>
      </w:r>
      <w:r w:rsidR="002C0072">
        <w:rPr>
          <w:noProof/>
          <w:lang w:val="vi-VN" w:eastAsia="vi-VN"/>
        </w:rPr>
        <w:drawing>
          <wp:anchor distT="0" distB="0" distL="114300" distR="114300" simplePos="0" relativeHeight="251815936" behindDoc="0" locked="0" layoutInCell="1" allowOverlap="1" wp14:anchorId="73318AB5" wp14:editId="4EA33764">
            <wp:simplePos x="0" y="0"/>
            <wp:positionH relativeFrom="margin">
              <wp:posOffset>652780</wp:posOffset>
            </wp:positionH>
            <wp:positionV relativeFrom="paragraph">
              <wp:posOffset>1385570</wp:posOffset>
            </wp:positionV>
            <wp:extent cx="4096385" cy="192659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96385" cy="1926590"/>
                    </a:xfrm>
                    <a:prstGeom prst="rect">
                      <a:avLst/>
                    </a:prstGeom>
                  </pic:spPr>
                </pic:pic>
              </a:graphicData>
            </a:graphic>
            <wp14:sizeRelV relativeFrom="margin">
              <wp14:pctHeight>0</wp14:pctHeight>
            </wp14:sizeRelV>
          </wp:anchor>
        </w:drawing>
      </w:r>
      <w:r w:rsidR="004060A4">
        <w:rPr>
          <w:noProof/>
          <w:lang w:val="vi-VN" w:eastAsia="vi-VN"/>
        </w:rPr>
        <mc:AlternateContent>
          <mc:Choice Requires="wps">
            <w:drawing>
              <wp:anchor distT="0" distB="0" distL="114300" distR="114300" simplePos="0" relativeHeight="251816960" behindDoc="0" locked="0" layoutInCell="1" allowOverlap="1" wp14:anchorId="6690D80F" wp14:editId="5DBDA465">
                <wp:simplePos x="0" y="0"/>
                <wp:positionH relativeFrom="margin">
                  <wp:align>center</wp:align>
                </wp:positionH>
                <wp:positionV relativeFrom="paragraph">
                  <wp:posOffset>4478655</wp:posOffset>
                </wp:positionV>
                <wp:extent cx="4096385"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28551C9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4" w:name="_Toc16833696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34</w:t>
                            </w:r>
                            <w:r>
                              <w:fldChar w:fldCharType="end"/>
                            </w:r>
                            <w:r>
                              <w:t xml:space="preserve"> Giao diện chức năng thống kê doanh thu theo các ngày trong một tháng</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690D80F" id="Text Box 312" o:spid="_x0000_s1064" type="#_x0000_t202" style="position:absolute;left:0;text-align:left;margin-left:0;margin-top:352.65pt;width:322.5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" stroked="f">
                <v:textbox style="mso-fit-shape-to-text:t" inset="0,0,0,0">
                  <w:txbxContent>
                    <w:p w14:paraId="28551C9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5" w:name="_Toc16833696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34</w:t>
                      </w:r>
                      <w:r>
                        <w:fldChar w:fldCharType="end"/>
                      </w:r>
                      <w:r>
                        <w:t xml:space="preserve"> Giao diện chức năng thống kê doanh thu theo các ngày trong một tháng</w:t>
                      </w:r>
                      <w:bookmarkEnd w:id="95"/>
                    </w:p>
                  </w:txbxContent>
                </v:textbox>
                <w10:wrap type="topAndBottom" anchorx="margin"/>
              </v:shape>
            </w:pict>
          </mc:Fallback>
        </mc:AlternateContent>
      </w:r>
      <w:r w:rsidR="004060A4">
        <w:t>Giao diện chức năng thống kê</w:t>
      </w:r>
      <w:r w:rsidR="004060A4">
        <w:rPr>
          <w:noProof/>
          <w:lang w:val="vi-VN" w:eastAsia="vi-VN"/>
        </w:rPr>
        <mc:AlternateContent>
          <mc:Choice Requires="wps">
            <w:drawing>
              <wp:anchor distT="0" distB="0" distL="114300" distR="114300" simplePos="0" relativeHeight="251819008" behindDoc="0" locked="0" layoutInCell="1" allowOverlap="1" wp14:anchorId="4F589493" wp14:editId="1448BC19">
                <wp:simplePos x="0" y="0"/>
                <wp:positionH relativeFrom="column">
                  <wp:posOffset>651510</wp:posOffset>
                </wp:positionH>
                <wp:positionV relativeFrom="paragraph">
                  <wp:posOffset>8909685</wp:posOffset>
                </wp:positionV>
                <wp:extent cx="4096385" cy="635"/>
                <wp:effectExtent l="0" t="0" r="0" b="0"/>
                <wp:wrapTopAndBottom/>
                <wp:docPr id="316" name="Text Box 31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7DD0F1FE"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6" w:name="_Toc1683369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35</w:t>
                            </w:r>
                            <w:r>
                              <w:fldChar w:fldCharType="end"/>
                            </w:r>
                            <w:r>
                              <w:t xml:space="preserve"> Giao diện chức năng thống kê doanh thu theo các tháng trong một năm</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F589493" id="Text Box 316" o:spid="_x0000_s1065" type="#_x0000_t202" style="position:absolute;left:0;text-align:left;margin-left:51.3pt;margin-top:701.55pt;width:322.5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" stroked="f">
                <v:textbox style="mso-fit-shape-to-text:t" inset="0,0,0,0">
                  <w:txbxContent>
                    <w:p w14:paraId="7DD0F1FE"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7" w:name="_Toc1683369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35</w:t>
                      </w:r>
                      <w:r>
                        <w:fldChar w:fldCharType="end"/>
                      </w:r>
                      <w:r>
                        <w:t xml:space="preserve"> Giao diện chức năng thống kê doanh thu theo các tháng trong một năm</w:t>
                      </w:r>
                      <w:bookmarkEnd w:id="97"/>
                    </w:p>
                  </w:txbxContent>
                </v:textbox>
                <w10:wrap type="topAndBottom"/>
              </v:shape>
            </w:pict>
          </mc:Fallback>
        </mc:AlternateContent>
      </w:r>
      <w:r w:rsidR="004060A4">
        <w:br w:type="page"/>
      </w:r>
    </w:p>
    <w:p w14:paraId="0EEF93D9" w14:textId="77777777" w:rsidR="008C6E49" w:rsidRDefault="00025C63">
      <w:pPr>
        <w:pStyle w:val="Heading2"/>
      </w:pPr>
      <w:bookmarkStart w:id="98" w:name="_Toc168337072"/>
      <w:r>
        <w:rPr>
          <w:noProof/>
          <w:lang w:val="vi-VN" w:eastAsia="vi-VN"/>
        </w:rPr>
        <w:lastRenderedPageBreak/>
        <w:drawing>
          <wp:anchor distT="0" distB="0" distL="114300" distR="114300" simplePos="0" relativeHeight="251820032" behindDoc="0" locked="0" layoutInCell="1" allowOverlap="1" wp14:anchorId="4564C5C0" wp14:editId="46033935">
            <wp:simplePos x="0" y="0"/>
            <wp:positionH relativeFrom="column">
              <wp:posOffset>721360</wp:posOffset>
            </wp:positionH>
            <wp:positionV relativeFrom="paragraph">
              <wp:posOffset>6985</wp:posOffset>
            </wp:positionV>
            <wp:extent cx="3960495" cy="2413635"/>
            <wp:effectExtent l="0" t="0" r="1905" b="571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0495" cy="2413635"/>
                    </a:xfrm>
                    <a:prstGeom prst="rect">
                      <a:avLst/>
                    </a:prstGeom>
                  </pic:spPr>
                </pic:pic>
              </a:graphicData>
            </a:graphic>
            <wp14:sizeRelH relativeFrom="margin">
              <wp14:pctWidth>0</wp14:pctWidth>
            </wp14:sizeRelH>
          </wp:anchor>
        </w:drawing>
      </w:r>
      <w:r w:rsidR="004060A4">
        <w:rPr>
          <w:noProof/>
          <w:lang w:val="vi-VN" w:eastAsia="vi-VN"/>
        </w:rPr>
        <mc:AlternateContent>
          <mc:Choice Requires="wps">
            <w:drawing>
              <wp:anchor distT="0" distB="0" distL="114300" distR="114300" simplePos="0" relativeHeight="251821056" behindDoc="0" locked="0" layoutInCell="1" allowOverlap="1" wp14:anchorId="04B673A9" wp14:editId="667FBFDB">
                <wp:simplePos x="0" y="0"/>
                <wp:positionH relativeFrom="column">
                  <wp:posOffset>651510</wp:posOffset>
                </wp:positionH>
                <wp:positionV relativeFrom="paragraph">
                  <wp:posOffset>2474595</wp:posOffset>
                </wp:positionV>
                <wp:extent cx="4096385"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69039A24"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99" w:name="_Toc1683369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36</w:t>
                            </w:r>
                            <w:r>
                              <w:fldChar w:fldCharType="end"/>
                            </w:r>
                            <w:r>
                              <w:t xml:space="preserve"> Giao diện chức năng in báo cáo</w:t>
                            </w:r>
                            <w:bookmarkEnd w:id="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4B673A9" id="Text Box 318" o:spid="_x0000_s1066" type="#_x0000_t202" style="position:absolute;left:0;text-align:left;margin-left:51.3pt;margin-top:194.85pt;width:322.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" stroked="f">
                <v:textbox style="mso-fit-shape-to-text:t" inset="0,0,0,0">
                  <w:txbxContent>
                    <w:p w14:paraId="69039A24"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0" w:name="_Toc1683369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36</w:t>
                      </w:r>
                      <w:r>
                        <w:fldChar w:fldCharType="end"/>
                      </w:r>
                      <w:r>
                        <w:t xml:space="preserve"> Giao diện chức năng in báo cáo</w:t>
                      </w:r>
                      <w:bookmarkEnd w:id="100"/>
                    </w:p>
                  </w:txbxContent>
                </v:textbox>
                <w10:wrap type="topAndBottom"/>
              </v:shape>
            </w:pict>
          </mc:Fallback>
        </mc:AlternateContent>
      </w:r>
      <w:r w:rsidR="004060A4">
        <w:t>Kết quả hiệu năng thực tế</w:t>
      </w:r>
      <w:bookmarkEnd w:id="98"/>
    </w:p>
    <w:p w14:paraId="18079FAF" w14:textId="77777777" w:rsidR="008C6E49" w:rsidRDefault="004060A4">
      <w:pPr>
        <w:ind w:firstLine="562"/>
      </w:pPr>
      <w:r>
        <w:rPr>
          <w:noProof/>
          <w:lang w:val="vi-VN" w:eastAsia="vi-VN"/>
        </w:rPr>
        <mc:AlternateContent>
          <mc:Choice Requires="wps">
            <w:drawing>
              <wp:anchor distT="0" distB="0" distL="114300" distR="114300" simplePos="0" relativeHeight="251823104" behindDoc="0" locked="0" layoutInCell="1" allowOverlap="1" wp14:anchorId="4DF02DDE" wp14:editId="121C7A6A">
                <wp:simplePos x="0" y="0"/>
                <wp:positionH relativeFrom="column">
                  <wp:posOffset>651510</wp:posOffset>
                </wp:positionH>
                <wp:positionV relativeFrom="paragraph">
                  <wp:posOffset>2922270</wp:posOffset>
                </wp:positionV>
                <wp:extent cx="4096385"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29C98AB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1" w:name="_Toc1683369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37</w:t>
                            </w:r>
                            <w:r>
                              <w:fldChar w:fldCharType="end"/>
                            </w:r>
                            <w:r>
                              <w:t xml:space="preserve"> Kết quả hiệu năng website phonestore</w:t>
                            </w:r>
                            <w:bookmarkEnd w:id="1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DF02DDE" id="Text Box 332" o:spid="_x0000_s1067" type="#_x0000_t202" style="position:absolute;left:0;text-align:left;margin-left:51.3pt;margin-top:230.1pt;width:322.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" stroked="f">
                <v:textbox style="mso-fit-shape-to-text:t" inset="0,0,0,0">
                  <w:txbxContent>
                    <w:p w14:paraId="29C98AB0"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2" w:name="_Toc1683369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37</w:t>
                      </w:r>
                      <w:r>
                        <w:fldChar w:fldCharType="end"/>
                      </w:r>
                      <w:r>
                        <w:t xml:space="preserve"> Kết quả hiệu năng website phonestore</w:t>
                      </w:r>
                      <w:bookmarkEnd w:id="102"/>
                    </w:p>
                  </w:txbxContent>
                </v:textbox>
                <w10:wrap type="topAndBottom"/>
              </v:shape>
            </w:pict>
          </mc:Fallback>
        </mc:AlternateContent>
      </w:r>
      <w:r>
        <w:rPr>
          <w:noProof/>
          <w:lang w:val="vi-VN" w:eastAsia="vi-VN"/>
        </w:rPr>
        <w:drawing>
          <wp:anchor distT="0" distB="0" distL="114300" distR="114300" simplePos="0" relativeHeight="251822080" behindDoc="0" locked="0" layoutInCell="1" allowOverlap="1" wp14:anchorId="6990E309" wp14:editId="7662C8C0">
            <wp:simplePos x="0" y="0"/>
            <wp:positionH relativeFrom="margin">
              <wp:align>center</wp:align>
            </wp:positionH>
            <wp:positionV relativeFrom="paragraph">
              <wp:posOffset>1237615</wp:posOffset>
            </wp:positionV>
            <wp:extent cx="4096385" cy="162750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096512" cy="1627632"/>
                    </a:xfrm>
                    <a:prstGeom prst="rect">
                      <a:avLst/>
                    </a:prstGeom>
                  </pic:spPr>
                </pic:pic>
              </a:graphicData>
            </a:graphic>
          </wp:anchor>
        </w:drawing>
      </w:r>
      <w:r>
        <w:t>Phương pháp đánh giá hiệu năng dựa trên kết quả đo được thực tế bằng công cụ kiểm tra hiệu năng là Pingdom Tools – một ứng dụng web giúp phân tích tốc độ tải trang và hiệu năng của một website và so sánh với kết quả đo được trên 2 website lớn là Thế Giới Di Động và FPT Shop. Đây là hai website bán điện thoại lớn nhất Việt Nam. Ta thu được kết quả như sau:</w:t>
      </w:r>
    </w:p>
    <w:p w14:paraId="7785CAB9" w14:textId="77777777" w:rsidR="008C6E49" w:rsidRDefault="004060A4" w:rsidP="00073382">
      <w:r>
        <w:rPr>
          <w:noProof/>
          <w:lang w:val="vi-VN" w:eastAsia="vi-VN"/>
        </w:rPr>
        <w:lastRenderedPageBreak/>
        <mc:AlternateContent>
          <mc:Choice Requires="wps">
            <w:drawing>
              <wp:anchor distT="0" distB="0" distL="114300" distR="114300" simplePos="0" relativeHeight="251825152" behindDoc="0" locked="0" layoutInCell="1" allowOverlap="1" wp14:anchorId="46BC70F3" wp14:editId="4645F637">
                <wp:simplePos x="0" y="0"/>
                <wp:positionH relativeFrom="column">
                  <wp:posOffset>651510</wp:posOffset>
                </wp:positionH>
                <wp:positionV relativeFrom="paragraph">
                  <wp:posOffset>3897630</wp:posOffset>
                </wp:positionV>
                <wp:extent cx="4096385" cy="635"/>
                <wp:effectExtent l="0" t="0" r="0" b="0"/>
                <wp:wrapTopAndBottom/>
                <wp:docPr id="336" name="Text Box 33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5B5E8EB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3" w:name="_Toc1683369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38</w:t>
                            </w:r>
                            <w:r>
                              <w:fldChar w:fldCharType="end"/>
                            </w:r>
                            <w:r>
                              <w:t xml:space="preserve"> Kết quả hiệu năng website FPT Shop</w:t>
                            </w:r>
                            <w:bookmarkEnd w:id="1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6BC70F3" id="Text Box 336" o:spid="_x0000_s1068" type="#_x0000_t202" style="position:absolute;left:0;text-align:left;margin-left:51.3pt;margin-top:306.9pt;width:322.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" stroked="f">
                <v:textbox style="mso-fit-shape-to-text:t" inset="0,0,0,0">
                  <w:txbxContent>
                    <w:p w14:paraId="5B5E8EB2"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4" w:name="_Toc1683369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38</w:t>
                      </w:r>
                      <w:r>
                        <w:fldChar w:fldCharType="end"/>
                      </w:r>
                      <w:r>
                        <w:t xml:space="preserve"> Kết quả hiệu năng website FPT Shop</w:t>
                      </w:r>
                      <w:bookmarkEnd w:id="104"/>
                    </w:p>
                  </w:txbxContent>
                </v:textbox>
                <w10:wrap type="topAndBottom"/>
              </v:shape>
            </w:pict>
          </mc:Fallback>
        </mc:AlternateContent>
      </w:r>
      <w:r>
        <w:rPr>
          <w:noProof/>
          <w:lang w:val="vi-VN" w:eastAsia="vi-VN"/>
        </w:rPr>
        <w:drawing>
          <wp:anchor distT="0" distB="0" distL="114300" distR="114300" simplePos="0" relativeHeight="251824128" behindDoc="0" locked="0" layoutInCell="1" allowOverlap="1" wp14:anchorId="050370F4" wp14:editId="7010F35D">
            <wp:simplePos x="0" y="0"/>
            <wp:positionH relativeFrom="column">
              <wp:align>center</wp:align>
            </wp:positionH>
            <wp:positionV relativeFrom="paragraph">
              <wp:posOffset>2222500</wp:posOffset>
            </wp:positionV>
            <wp:extent cx="4096385" cy="1618615"/>
            <wp:effectExtent l="0" t="0" r="0" b="127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096512" cy="1618488"/>
                    </a:xfrm>
                    <a:prstGeom prst="rect">
                      <a:avLst/>
                    </a:prstGeom>
                  </pic:spPr>
                </pic:pic>
              </a:graphicData>
            </a:graphic>
          </wp:anchor>
        </w:drawing>
      </w:r>
    </w:p>
    <w:p w14:paraId="62BF065A" w14:textId="77777777" w:rsidR="008C6E49" w:rsidRDefault="004060A4">
      <w:pPr>
        <w:ind w:firstLine="562"/>
      </w:pPr>
      <w:r>
        <w:rPr>
          <w:noProof/>
          <w:lang w:val="vi-VN" w:eastAsia="vi-VN"/>
        </w:rPr>
        <mc:AlternateContent>
          <mc:Choice Requires="wps">
            <w:drawing>
              <wp:anchor distT="0" distB="0" distL="114300" distR="114300" simplePos="0" relativeHeight="251827200" behindDoc="0" locked="0" layoutInCell="1" allowOverlap="1" wp14:anchorId="555535DD" wp14:editId="41003B86">
                <wp:simplePos x="0" y="0"/>
                <wp:positionH relativeFrom="column">
                  <wp:posOffset>651510</wp:posOffset>
                </wp:positionH>
                <wp:positionV relativeFrom="paragraph">
                  <wp:posOffset>1678940</wp:posOffset>
                </wp:positionV>
                <wp:extent cx="4096385" cy="635"/>
                <wp:effectExtent l="0" t="0" r="0" b="0"/>
                <wp:wrapTopAndBottom/>
                <wp:docPr id="338" name="Text Box 338"/>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a:effectLst/>
                      </wps:spPr>
                      <wps:txbx>
                        <w:txbxContent>
                          <w:p w14:paraId="56FFD52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5" w:name="_Toc1683369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39</w:t>
                            </w:r>
                            <w:r>
                              <w:fldChar w:fldCharType="end"/>
                            </w:r>
                            <w:r>
                              <w:t xml:space="preserve"> Kết quả hiệu năng website Thế Giới Di Động</w:t>
                            </w:r>
                            <w:bookmarkEnd w:id="1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55535DD" id="Text Box 338" o:spid="_x0000_s1069" type="#_x0000_t202" style="position:absolute;left:0;text-align:left;margin-left:51.3pt;margin-top:132.2pt;width:322.5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" stroked="f">
                <v:textbox style="mso-fit-shape-to-text:t" inset="0,0,0,0">
                  <w:txbxContent>
                    <w:p w14:paraId="56FFD52D" w14:textId="77777777" w:rsidR="00A41A98" w:rsidRDefault="00A41A98">
                      <w:pPr>
                        <w:pStyle w:val="Caption"/>
                        <w:rPr>
                          <w:color w:val="000000"/>
                          <w:sz w:val="26"/>
                          <w:szCs w:val="26"/>
                          <w14:textFill>
                            <w14:solidFill>
                              <w14:srgbClr w14:val="000000">
                                <w14:lumMod w14:val="75000"/>
                                <w14:lumOff w14:val="25000"/>
                              </w14:srgbClr>
                            </w14:solidFill>
                          </w14:textFill>
                        </w:rPr>
                      </w:pPr>
                      <w:bookmarkStart w:id="106" w:name="_Toc1683369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39</w:t>
                      </w:r>
                      <w:r>
                        <w:fldChar w:fldCharType="end"/>
                      </w:r>
                      <w:r>
                        <w:t xml:space="preserve"> Kết quả hiệu năng website Thế Giới Di Động</w:t>
                      </w:r>
                      <w:bookmarkEnd w:id="106"/>
                    </w:p>
                  </w:txbxContent>
                </v:textbox>
                <w10:wrap type="topAndBottom"/>
              </v:shape>
            </w:pict>
          </mc:Fallback>
        </mc:AlternateContent>
      </w:r>
      <w:r>
        <w:rPr>
          <w:noProof/>
          <w:lang w:val="vi-VN" w:eastAsia="vi-VN"/>
        </w:rPr>
        <w:drawing>
          <wp:anchor distT="0" distB="0" distL="114300" distR="114300" simplePos="0" relativeHeight="251826176" behindDoc="0" locked="0" layoutInCell="1" allowOverlap="1" wp14:anchorId="40F84E29" wp14:editId="10DB4381">
            <wp:simplePos x="0" y="0"/>
            <wp:positionH relativeFrom="column">
              <wp:align>center</wp:align>
            </wp:positionH>
            <wp:positionV relativeFrom="paragraph">
              <wp:posOffset>3810</wp:posOffset>
            </wp:positionV>
            <wp:extent cx="4096385" cy="1618615"/>
            <wp:effectExtent l="0" t="0" r="0" b="127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096512" cy="1618488"/>
                    </a:xfrm>
                    <a:prstGeom prst="rect">
                      <a:avLst/>
                    </a:prstGeom>
                  </pic:spPr>
                </pic:pic>
              </a:graphicData>
            </a:graphic>
          </wp:anchor>
        </w:drawing>
      </w:r>
      <w:r>
        <w:t>Theo kết quả trên ta có thể thấy điểm số của website PhoneStore là 67 điểm, tương đồng với website FPT là 61 điểm và kém hơn so với website Thế Giới Di Động là 88 điểm nhưng không đáng kể. Tuy nhiên về thời gian tải trang lại chậm hơn đôi chút so với hai trang còn lại. Mức hiệu năng này là tạm chấp nhận được. Tuy nhiên các điểm số trên còn bị chi phối bởi nhiều yếu tố do đó kết quả trên chỉ mang tính chất tham khảo.</w:t>
      </w:r>
    </w:p>
    <w:p w14:paraId="5563A14E" w14:textId="77777777" w:rsidR="008C6E49" w:rsidRDefault="004060A4">
      <w:pPr>
        <w:pStyle w:val="Heading2"/>
      </w:pPr>
      <w:bookmarkStart w:id="107" w:name="_Toc168337073"/>
      <w:r>
        <w:t>Kết luận</w:t>
      </w:r>
      <w:bookmarkEnd w:id="107"/>
    </w:p>
    <w:p w14:paraId="6A301BC7" w14:textId="77777777" w:rsidR="008C6E49" w:rsidRDefault="004060A4">
      <w:pPr>
        <w:ind w:firstLine="562"/>
      </w:pPr>
      <w:r>
        <w:t>Qua nội dung chương 3, em đã trình bày được kết quả xây dựng website như là một số hình ảnh giao diện website, giao diện chức năng và hiệu năng chạy thực tế trên môi trường thực. Trong chương 4, cũng là chương cuối cùng em sẽ đưa ra kết luận tổng quát về những kết quả đạt được và định hướng phát triển dự án trong tương lai.</w:t>
      </w:r>
      <w:r>
        <w:br w:type="page"/>
      </w:r>
    </w:p>
    <w:p w14:paraId="52A69774" w14:textId="77777777" w:rsidR="008C6E49" w:rsidRDefault="004060A4">
      <w:pPr>
        <w:pStyle w:val="Heading1"/>
      </w:pPr>
      <w:bookmarkStart w:id="108" w:name="_Toc168337074"/>
      <w:r>
        <w:lastRenderedPageBreak/>
        <w:t>KẾT LUẬN</w:t>
      </w:r>
      <w:bookmarkEnd w:id="108"/>
    </w:p>
    <w:p w14:paraId="5C0D2823" w14:textId="77777777" w:rsidR="008C6E49" w:rsidRDefault="004060A4">
      <w:pPr>
        <w:pStyle w:val="Heading2"/>
      </w:pPr>
      <w:bookmarkStart w:id="109" w:name="_Toc168337075"/>
      <w:r>
        <w:t>Những kết quả đạt được</w:t>
      </w:r>
      <w:bookmarkEnd w:id="109"/>
    </w:p>
    <w:p w14:paraId="13ECEF1A" w14:textId="1E0CD9EE" w:rsidR="00081D9B" w:rsidRDefault="00081D9B" w:rsidP="00081D9B">
      <w:pPr>
        <w:ind w:firstLine="562"/>
      </w:pPr>
      <w:r>
        <w:t>Sau một thời gian tìm hiểu và khảo sát qua các website tuyển dụng như VietnamWorks, CareerBuilder và một số tài liệu trực tuyến, em đã hoàn thiện được đề tài “Thiết kế website tuyển dụng việc làm PhoneJob” với những kết quả đạt được như sau:</w:t>
      </w:r>
    </w:p>
    <w:p w14:paraId="039D6ED9" w14:textId="19569856" w:rsidR="00081D9B" w:rsidRDefault="00081D9B" w:rsidP="00081D9B">
      <w:pPr>
        <w:pStyle w:val="Heading3"/>
      </w:pPr>
      <w:r>
        <w:t>Về chức năng:</w:t>
      </w:r>
    </w:p>
    <w:p w14:paraId="52E9A6E8" w14:textId="6E1149DD" w:rsidR="00081D9B" w:rsidRDefault="00081D9B" w:rsidP="00081D9B">
      <w:pPr>
        <w:ind w:firstLine="562"/>
      </w:pPr>
      <w:r>
        <w:t>Hệ thống website đã hoàn thiện được hầu hết các chức năng cơ bản của một website tuyển dụng việc làm, bao gồm:</w:t>
      </w:r>
    </w:p>
    <w:p w14:paraId="68B4EF1E" w14:textId="77777777" w:rsidR="00081D9B" w:rsidRDefault="00081D9B" w:rsidP="00081D9B">
      <w:pPr>
        <w:ind w:firstLine="562"/>
      </w:pPr>
      <w:r>
        <w:t>Người dùng (employee) có thể tạo tài khoản, đăng nhập và truy cập vào các chức năng của hệ thống, như quản lý CV, tìm kiếm việc làm và nộp đơn ứng tuyển.</w:t>
      </w:r>
    </w:p>
    <w:p w14:paraId="00462DC4" w14:textId="77777777" w:rsidR="00081D9B" w:rsidRDefault="00081D9B" w:rsidP="00081D9B">
      <w:pPr>
        <w:ind w:firstLine="562"/>
      </w:pPr>
      <w:r>
        <w:t>Công ty có thể đăng ký tài khoản, đăng tin tuyển dụng mới, quản lý danh sách job đã đăng và theo dõi tình trạng đơn ứng tuyển.</w:t>
      </w:r>
    </w:p>
    <w:p w14:paraId="1F565FD8" w14:textId="77777777" w:rsidR="00081D9B" w:rsidRDefault="00081D9B" w:rsidP="00081D9B">
      <w:pPr>
        <w:ind w:firstLine="562"/>
      </w:pPr>
      <w:r>
        <w:t>Admin có khả năng quản lý toàn bộ hệ thống, theo dõi các tài khoản người dùng, công ty, và có thể chấp nhận hoặc từ chối các đơn đăng ký.</w:t>
      </w:r>
    </w:p>
    <w:p w14:paraId="4FA79851" w14:textId="77777777" w:rsidR="00081D9B" w:rsidRDefault="00081D9B" w:rsidP="00081D9B">
      <w:pPr>
        <w:ind w:firstLine="562"/>
      </w:pPr>
      <w:r>
        <w:t>Hệ thống hỗ trợ người dùng tìm kiếm việc làm phù hợp theo nhiều tiêu chí khác nhau, như ngành nghề, địa điểm và mức lương.</w:t>
      </w:r>
    </w:p>
    <w:p w14:paraId="6B8B4226" w14:textId="1835C228" w:rsidR="00081D9B" w:rsidRDefault="00081D9B" w:rsidP="00081D9B">
      <w:pPr>
        <w:pStyle w:val="Heading3"/>
      </w:pPr>
      <w:r>
        <w:t>Về giao diện:</w:t>
      </w:r>
    </w:p>
    <w:p w14:paraId="357FB89C" w14:textId="7FCDD4C8" w:rsidR="00081D9B" w:rsidRDefault="00081D9B" w:rsidP="00081D9B">
      <w:pPr>
        <w:ind w:firstLine="562"/>
      </w:pPr>
      <w:r>
        <w:t>Hệ thống đã phát triển được giao diện đẹp mắt, hiện đại, bố cục hợp lý với màu sắc chủ đạo là xanh dương kết hợp với trắng, tạo nên sự dễ nhìn và thân thiện với người dùng. Giao diện không chỉ cung cấp đầy đủ thông tin mà còn tích hợp các chức năng tiện dụng, giúp người dùng dễ dàng điều hướng và sử dụng. Hệ thống còn xử lý các hiệu ứng động một cách mượt mà, tạo trải nghiệm tốt hơn cho người dùng.</w:t>
      </w:r>
    </w:p>
    <w:p w14:paraId="7FDA088B" w14:textId="3026F97F" w:rsidR="00081D9B" w:rsidRDefault="00081D9B" w:rsidP="00081D9B">
      <w:pPr>
        <w:pStyle w:val="Heading3"/>
      </w:pPr>
      <w:r>
        <w:t>Về hiệu năng:</w:t>
      </w:r>
    </w:p>
    <w:p w14:paraId="6A86AE76" w14:textId="77777777" w:rsidR="00081D9B" w:rsidRDefault="00081D9B" w:rsidP="00081D9B">
      <w:pPr>
        <w:ind w:firstLine="562"/>
      </w:pPr>
      <w:r>
        <w:t>Hệ thống có hiệu năng tạm chấp nhận được, mặc dù không thể so sánh với các trang tuyển dụng lớn như VietnamWorks hay CareerBuilder, nhưng cũng đã đáp ứng được yêu cầu đề ra ban đầu. Thời gian tải trang nhanh chóng và việc xử lý các thao tác của người dùng diễn ra một cách mượt mà.</w:t>
      </w:r>
    </w:p>
    <w:p w14:paraId="633C250F" w14:textId="07E4BCA6" w:rsidR="00081D9B" w:rsidRDefault="00081D9B" w:rsidP="00081D9B">
      <w:pPr>
        <w:pStyle w:val="Heading3"/>
      </w:pPr>
      <w:r>
        <w:t>Về kiến thức và kỹ năng:</w:t>
      </w:r>
    </w:p>
    <w:p w14:paraId="2BFE1C9B" w14:textId="1566A677" w:rsidR="008C6E49" w:rsidRDefault="00081D9B" w:rsidP="00081D9B">
      <w:pPr>
        <w:ind w:firstLine="562"/>
      </w:pPr>
      <w:r>
        <w:t xml:space="preserve">Thông qua đồ án này, em đã mở rộng được nhiều kiến thức về ngôn ngữ lập trình C# và đặc biệt là ASP.NET MVC, kiến thức về lập trình giao diện với HTML, CSS và JavaScript. Bên cạnh đó, em cũng đã nâng cao kỹ năng tìm kiếm thông tin, giải quyết vấn đề và kỹ năng viết báo </w:t>
      </w:r>
      <w:proofErr w:type="gramStart"/>
      <w:r>
        <w:t>cáo.</w:t>
      </w:r>
      <w:r w:rsidR="004060A4">
        <w:t>.</w:t>
      </w:r>
      <w:proofErr w:type="gramEnd"/>
    </w:p>
    <w:p w14:paraId="4E9C246C" w14:textId="77777777" w:rsidR="008C6E49" w:rsidRDefault="004060A4">
      <w:pPr>
        <w:pStyle w:val="Heading2"/>
      </w:pPr>
      <w:bookmarkStart w:id="110" w:name="_Toc168337076"/>
      <w:r>
        <w:t>Kết quả chưa đạt được</w:t>
      </w:r>
      <w:bookmarkEnd w:id="110"/>
    </w:p>
    <w:p w14:paraId="572E3353" w14:textId="77777777" w:rsidR="008C6E49" w:rsidRDefault="004060A4">
      <w:pPr>
        <w:ind w:firstLine="562"/>
      </w:pPr>
      <w:r>
        <w:t>Song song với các kết quả đạt được bên trên thì hệ thống cũng còn nhiều thiếu sót về nhiều mặt như là:</w:t>
      </w:r>
    </w:p>
    <w:p w14:paraId="7F268CCC" w14:textId="5FCBD976" w:rsidR="008C6E49" w:rsidRDefault="004060A4" w:rsidP="00081D9B">
      <w:pPr>
        <w:ind w:firstLine="562"/>
      </w:pPr>
      <w:r>
        <w:lastRenderedPageBreak/>
        <w:t xml:space="preserve">- </w:t>
      </w:r>
      <w:r w:rsidR="00081D9B">
        <w:t>Chưa thể tạo CV trên trang web</w:t>
      </w:r>
    </w:p>
    <w:p w14:paraId="1ED0AAF7" w14:textId="70CEA2F9" w:rsidR="00081D9B" w:rsidRDefault="00081D9B" w:rsidP="00081D9B">
      <w:pPr>
        <w:ind w:firstLine="562"/>
      </w:pPr>
      <w:r>
        <w:t>- Chưa có gửi email tìm việc mới mỗi ngày cho user</w:t>
      </w:r>
    </w:p>
    <w:p w14:paraId="6F24E998" w14:textId="738B01EC" w:rsidR="00081D9B" w:rsidRDefault="00081D9B" w:rsidP="00081D9B">
      <w:pPr>
        <w:ind w:firstLine="562"/>
      </w:pPr>
      <w:r>
        <w:t>- Chưa có tích hợp AI vào việc hỗ trợ tìm việc làm</w:t>
      </w:r>
    </w:p>
    <w:p w14:paraId="04F472D0" w14:textId="77777777" w:rsidR="008C6E49" w:rsidRDefault="004060A4">
      <w:pPr>
        <w:pStyle w:val="Heading2"/>
      </w:pPr>
      <w:bookmarkStart w:id="111" w:name="_Toc168337077"/>
      <w:r>
        <w:t>Định hướng phát triển trong tương lai</w:t>
      </w:r>
      <w:bookmarkEnd w:id="111"/>
    </w:p>
    <w:p w14:paraId="6563EAFF" w14:textId="36D5A6B5" w:rsidR="008C6E49" w:rsidRDefault="004060A4">
      <w:pPr>
        <w:ind w:firstLine="562"/>
      </w:pPr>
      <w:r>
        <w:br w:type="page"/>
      </w:r>
    </w:p>
    <w:bookmarkStart w:id="112" w:name="_Toc168337078" w:displacedByCustomXml="next"/>
    <w:sdt>
      <w:sdtPr>
        <w:rPr>
          <w:b w:val="0"/>
        </w:rPr>
        <w:id w:val="-1807926812"/>
        <w:docPartObj>
          <w:docPartGallery w:val="AutoText"/>
        </w:docPartObj>
      </w:sdtPr>
      <w:sdtEndPr>
        <w:rPr>
          <w:bCs/>
        </w:rPr>
      </w:sdtEndPr>
      <w:sdtContent>
        <w:p w14:paraId="453B1938" w14:textId="77777777" w:rsidR="008C6E49" w:rsidRDefault="004060A4">
          <w:pPr>
            <w:pStyle w:val="Heading1"/>
            <w:numPr>
              <w:ilvl w:val="0"/>
              <w:numId w:val="0"/>
            </w:numPr>
            <w:ind w:left="567"/>
          </w:pPr>
          <w:r>
            <w:t>TÀI LIỆU THAM KHẢO</w:t>
          </w:r>
          <w:bookmarkEnd w:id="112"/>
        </w:p>
        <w:p w14:paraId="0743585B" w14:textId="77777777" w:rsidR="008C6E49" w:rsidRDefault="004060A4">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8C6E49" w14:paraId="3AC93182" w14:textId="77777777">
            <w:trPr>
              <w:tblCellSpacing w:w="15" w:type="dxa"/>
            </w:trPr>
            <w:tc>
              <w:tcPr>
                <w:tcW w:w="50" w:type="pct"/>
              </w:tcPr>
              <w:p w14:paraId="3DA15AD3" w14:textId="77777777" w:rsidR="008C6E49" w:rsidRDefault="004060A4">
                <w:pPr>
                  <w:pStyle w:val="Bibliography1"/>
                  <w:rPr>
                    <w:sz w:val="24"/>
                    <w:szCs w:val="24"/>
                  </w:rPr>
                </w:pPr>
                <w:r>
                  <w:t xml:space="preserve">[1] </w:t>
                </w:r>
              </w:p>
            </w:tc>
            <w:tc>
              <w:tcPr>
                <w:tcW w:w="0" w:type="auto"/>
              </w:tcPr>
              <w:p w14:paraId="72261A3B" w14:textId="77777777" w:rsidR="008C6E49" w:rsidRDefault="004060A4">
                <w:pPr>
                  <w:pStyle w:val="Bibliography1"/>
                </w:pPr>
                <w:r>
                  <w:t xml:space="preserve">Nguyễn Văn Ba, Phân Tích Thiết Kế Các Hệ Thống Thông Tin Quản Lý, Nhà xuất bản Khoa Học Kỹ Thuật, 2002. </w:t>
                </w:r>
              </w:p>
            </w:tc>
          </w:tr>
          <w:tr w:rsidR="008C6E49" w:rsidRPr="004060A4" w14:paraId="5B458C62" w14:textId="77777777">
            <w:trPr>
              <w:tblCellSpacing w:w="15" w:type="dxa"/>
            </w:trPr>
            <w:tc>
              <w:tcPr>
                <w:tcW w:w="50" w:type="pct"/>
              </w:tcPr>
              <w:p w14:paraId="537D2D9B" w14:textId="77777777" w:rsidR="008C6E49" w:rsidRDefault="004060A4">
                <w:pPr>
                  <w:pStyle w:val="Bibliography1"/>
                  <w:rPr>
                    <w:lang w:val="vi-VN"/>
                  </w:rPr>
                </w:pPr>
                <w:r>
                  <w:rPr>
                    <w:lang w:val="vi-VN"/>
                  </w:rPr>
                  <w:t xml:space="preserve">[2] </w:t>
                </w:r>
              </w:p>
            </w:tc>
            <w:tc>
              <w:tcPr>
                <w:tcW w:w="0" w:type="auto"/>
              </w:tcPr>
              <w:p w14:paraId="044B63EF" w14:textId="77777777" w:rsidR="008C6E49" w:rsidRDefault="004060A4">
                <w:pPr>
                  <w:pStyle w:val="Bibliography1"/>
                  <w:rPr>
                    <w:lang w:val="vi-VN"/>
                  </w:rPr>
                </w:pPr>
                <w:r>
                  <w:rPr>
                    <w:lang w:val="vi-VN"/>
                  </w:rPr>
                  <w:t xml:space="preserve">Nguyễn Trường Sinh, Sử dụng PHP &amp; MySQL thiết kế web động, Nhà Xuất Bản Minh Khai. </w:t>
                </w:r>
              </w:p>
            </w:tc>
          </w:tr>
          <w:tr w:rsidR="008C6E49" w14:paraId="134B3A56" w14:textId="77777777">
            <w:trPr>
              <w:tblCellSpacing w:w="15" w:type="dxa"/>
            </w:trPr>
            <w:tc>
              <w:tcPr>
                <w:tcW w:w="50" w:type="pct"/>
              </w:tcPr>
              <w:p w14:paraId="16276D29" w14:textId="77777777" w:rsidR="008C6E49" w:rsidRDefault="004060A4">
                <w:pPr>
                  <w:pStyle w:val="Bibliography1"/>
                </w:pPr>
                <w:r>
                  <w:t xml:space="preserve">[3] </w:t>
                </w:r>
              </w:p>
            </w:tc>
            <w:tc>
              <w:tcPr>
                <w:tcW w:w="0" w:type="auto"/>
              </w:tcPr>
              <w:p w14:paraId="01938468" w14:textId="77777777" w:rsidR="008C6E49" w:rsidRDefault="004060A4">
                <w:pPr>
                  <w:pStyle w:val="Bibliography1"/>
                </w:pPr>
                <w:r>
                  <w:t xml:space="preserve">Thạc Bình Cường, Phân tích thiết kế hệ thống thông tin, Nhà xuất bản Khoa Học Kỹ Thuật, 2002. </w:t>
                </w:r>
              </w:p>
            </w:tc>
          </w:tr>
          <w:tr w:rsidR="008C6E49" w14:paraId="15000218" w14:textId="77777777">
            <w:trPr>
              <w:tblCellSpacing w:w="15" w:type="dxa"/>
            </w:trPr>
            <w:tc>
              <w:tcPr>
                <w:tcW w:w="50" w:type="pct"/>
              </w:tcPr>
              <w:p w14:paraId="4809C3B1" w14:textId="77777777" w:rsidR="008C6E49" w:rsidRDefault="004060A4">
                <w:pPr>
                  <w:pStyle w:val="Bibliography1"/>
                </w:pPr>
                <w:r>
                  <w:t xml:space="preserve">[4] </w:t>
                </w:r>
              </w:p>
            </w:tc>
            <w:tc>
              <w:tcPr>
                <w:tcW w:w="0" w:type="auto"/>
              </w:tcPr>
              <w:p w14:paraId="39A54976" w14:textId="77777777" w:rsidR="008C6E49" w:rsidRDefault="004060A4">
                <w:pPr>
                  <w:pStyle w:val="Bibliography1"/>
                </w:pPr>
                <w:r>
                  <w:t xml:space="preserve">"PHP Wikipedia," </w:t>
                </w:r>
                <w:r>
                  <w:rPr>
                    <w:i/>
                    <w:iCs/>
                  </w:rPr>
                  <w:t>https://en.wikipedia.org/wiki/PHP.</w:t>
                </w:r>
                <w:r>
                  <w:t xml:space="preserve"> </w:t>
                </w:r>
              </w:p>
            </w:tc>
          </w:tr>
          <w:tr w:rsidR="008C6E49" w:rsidRPr="004060A4" w14:paraId="12DD58B6" w14:textId="77777777">
            <w:trPr>
              <w:tblCellSpacing w:w="15" w:type="dxa"/>
            </w:trPr>
            <w:tc>
              <w:tcPr>
                <w:tcW w:w="50" w:type="pct"/>
              </w:tcPr>
              <w:p w14:paraId="3C5D1E79" w14:textId="77777777" w:rsidR="008C6E49" w:rsidRDefault="004060A4">
                <w:pPr>
                  <w:pStyle w:val="Bibliography1"/>
                </w:pPr>
                <w:r>
                  <w:t xml:space="preserve">[5] </w:t>
                </w:r>
              </w:p>
            </w:tc>
            <w:tc>
              <w:tcPr>
                <w:tcW w:w="0" w:type="auto"/>
              </w:tcPr>
              <w:p w14:paraId="5B66D3EF" w14:textId="77777777" w:rsidR="008C6E49" w:rsidRDefault="004060A4">
                <w:pPr>
                  <w:pStyle w:val="Bibliography1"/>
                  <w:rPr>
                    <w:lang w:val="fr-FR"/>
                  </w:rPr>
                </w:pPr>
                <w:r>
                  <w:rPr>
                    <w:lang w:val="fr-FR"/>
                  </w:rPr>
                  <w:t xml:space="preserve">"Laravel Version 5.8 Documentation," </w:t>
                </w:r>
                <w:r>
                  <w:rPr>
                    <w:i/>
                    <w:iCs/>
                    <w:lang w:val="fr-FR"/>
                  </w:rPr>
                  <w:t>https://laravel.com/docs/5.8.</w:t>
                </w:r>
                <w:r>
                  <w:rPr>
                    <w:lang w:val="fr-FR"/>
                  </w:rPr>
                  <w:t xml:space="preserve"> </w:t>
                </w:r>
              </w:p>
            </w:tc>
          </w:tr>
          <w:tr w:rsidR="008C6E49" w14:paraId="197016FC" w14:textId="77777777">
            <w:trPr>
              <w:tblCellSpacing w:w="15" w:type="dxa"/>
            </w:trPr>
            <w:tc>
              <w:tcPr>
                <w:tcW w:w="50" w:type="pct"/>
              </w:tcPr>
              <w:p w14:paraId="50A0EC46" w14:textId="77777777" w:rsidR="008C6E49" w:rsidRDefault="004060A4">
                <w:pPr>
                  <w:pStyle w:val="Bibliography1"/>
                </w:pPr>
                <w:r>
                  <w:t xml:space="preserve">[6] </w:t>
                </w:r>
              </w:p>
            </w:tc>
            <w:tc>
              <w:tcPr>
                <w:tcW w:w="0" w:type="auto"/>
              </w:tcPr>
              <w:p w14:paraId="48950F13" w14:textId="77777777" w:rsidR="008C6E49" w:rsidRDefault="004060A4">
                <w:pPr>
                  <w:pStyle w:val="Bibliography1"/>
                </w:pPr>
                <w:r>
                  <w:t xml:space="preserve">"Laravel Wikipedia," </w:t>
                </w:r>
                <w:r>
                  <w:rPr>
                    <w:i/>
                    <w:iCs/>
                  </w:rPr>
                  <w:t>https://en.wikipedia.org/wiki/Laravel.</w:t>
                </w:r>
                <w:r>
                  <w:t xml:space="preserve"> </w:t>
                </w:r>
              </w:p>
            </w:tc>
          </w:tr>
          <w:tr w:rsidR="008C6E49" w14:paraId="6CBAB05D" w14:textId="77777777">
            <w:trPr>
              <w:tblCellSpacing w:w="15" w:type="dxa"/>
            </w:trPr>
            <w:tc>
              <w:tcPr>
                <w:tcW w:w="50" w:type="pct"/>
              </w:tcPr>
              <w:p w14:paraId="7C2E752B" w14:textId="77777777" w:rsidR="008C6E49" w:rsidRDefault="004060A4">
                <w:pPr>
                  <w:pStyle w:val="Bibliography1"/>
                </w:pPr>
                <w:r>
                  <w:t xml:space="preserve">[7] </w:t>
                </w:r>
              </w:p>
            </w:tc>
            <w:tc>
              <w:tcPr>
                <w:tcW w:w="0" w:type="auto"/>
              </w:tcPr>
              <w:p w14:paraId="1D51F898" w14:textId="77777777" w:rsidR="008C6E49" w:rsidRDefault="004060A4">
                <w:pPr>
                  <w:pStyle w:val="Bibliography1"/>
                </w:pPr>
                <w:r>
                  <w:t xml:space="preserve">"HTML Wikipedia," </w:t>
                </w:r>
                <w:r>
                  <w:rPr>
                    <w:i/>
                    <w:iCs/>
                  </w:rPr>
                  <w:t>https://en.wikipedia.org/wiki/HTML.</w:t>
                </w:r>
                <w:r>
                  <w:t xml:space="preserve"> </w:t>
                </w:r>
              </w:p>
            </w:tc>
          </w:tr>
          <w:tr w:rsidR="008C6E49" w14:paraId="1334F91E" w14:textId="77777777">
            <w:trPr>
              <w:tblCellSpacing w:w="15" w:type="dxa"/>
            </w:trPr>
            <w:tc>
              <w:tcPr>
                <w:tcW w:w="50" w:type="pct"/>
              </w:tcPr>
              <w:p w14:paraId="510CD51F" w14:textId="77777777" w:rsidR="008C6E49" w:rsidRDefault="004060A4">
                <w:pPr>
                  <w:pStyle w:val="Bibliography1"/>
                </w:pPr>
                <w:r>
                  <w:t xml:space="preserve">[8] </w:t>
                </w:r>
              </w:p>
            </w:tc>
            <w:tc>
              <w:tcPr>
                <w:tcW w:w="0" w:type="auto"/>
              </w:tcPr>
              <w:p w14:paraId="7458F17B" w14:textId="77777777" w:rsidR="008C6E49" w:rsidRDefault="004060A4">
                <w:pPr>
                  <w:pStyle w:val="Bibliography1"/>
                </w:pPr>
                <w:r>
                  <w:t xml:space="preserve">"CSS Wikipedia," </w:t>
                </w:r>
                <w:r>
                  <w:rPr>
                    <w:i/>
                    <w:iCs/>
                  </w:rPr>
                  <w:t>https://en.wikipedia.org/wiki/Cascading_Style_Sheets.</w:t>
                </w:r>
                <w:r>
                  <w:t xml:space="preserve"> </w:t>
                </w:r>
              </w:p>
            </w:tc>
          </w:tr>
          <w:tr w:rsidR="008C6E49" w14:paraId="3D9DBB77" w14:textId="77777777">
            <w:trPr>
              <w:tblCellSpacing w:w="15" w:type="dxa"/>
            </w:trPr>
            <w:tc>
              <w:tcPr>
                <w:tcW w:w="50" w:type="pct"/>
              </w:tcPr>
              <w:p w14:paraId="7245AA12" w14:textId="77777777" w:rsidR="008C6E49" w:rsidRDefault="004060A4">
                <w:pPr>
                  <w:pStyle w:val="Bibliography1"/>
                </w:pPr>
                <w:r>
                  <w:t xml:space="preserve">[9] </w:t>
                </w:r>
              </w:p>
            </w:tc>
            <w:tc>
              <w:tcPr>
                <w:tcW w:w="0" w:type="auto"/>
              </w:tcPr>
              <w:p w14:paraId="759A5AE3" w14:textId="77777777" w:rsidR="008C6E49" w:rsidRDefault="004060A4">
                <w:pPr>
                  <w:pStyle w:val="Bibliography1"/>
                </w:pPr>
                <w:r>
                  <w:t xml:space="preserve">"JavaScript Wikipedia," </w:t>
                </w:r>
                <w:r>
                  <w:rPr>
                    <w:i/>
                    <w:iCs/>
                  </w:rPr>
                  <w:t>https://en.wikipedia.org/wiki/JavaScript.</w:t>
                </w:r>
                <w:r>
                  <w:t xml:space="preserve"> </w:t>
                </w:r>
              </w:p>
            </w:tc>
          </w:tr>
        </w:tbl>
        <w:p w14:paraId="672D8797" w14:textId="77777777" w:rsidR="008C6E49" w:rsidRDefault="008C6E49">
          <w:pPr>
            <w:rPr>
              <w:rFonts w:eastAsia="Times New Roman"/>
            </w:rPr>
          </w:pPr>
        </w:p>
        <w:p w14:paraId="58B79102" w14:textId="77777777" w:rsidR="008C6E49" w:rsidRDefault="004060A4">
          <w:r>
            <w:rPr>
              <w:b/>
              <w:bCs/>
            </w:rPr>
            <w:fldChar w:fldCharType="end"/>
          </w:r>
        </w:p>
      </w:sdtContent>
    </w:sdt>
    <w:p w14:paraId="1542DBD0" w14:textId="77777777" w:rsidR="008C6E49" w:rsidRDefault="008C6E49"/>
    <w:sectPr w:rsidR="008C6E49" w:rsidSect="00AC520D">
      <w:pgSz w:w="11907" w:h="16840"/>
      <w:pgMar w:top="1701" w:right="1134" w:bottom="1701"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9C1EA" w14:textId="77777777" w:rsidR="00733D1B" w:rsidRDefault="00733D1B">
      <w:pPr>
        <w:spacing w:line="240" w:lineRule="auto"/>
      </w:pPr>
      <w:r>
        <w:separator/>
      </w:r>
    </w:p>
  </w:endnote>
  <w:endnote w:type="continuationSeparator" w:id="0">
    <w:p w14:paraId="40EA8879" w14:textId="77777777" w:rsidR="00733D1B" w:rsidRDefault="00733D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noPro">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1563833"/>
      <w:docPartObj>
        <w:docPartGallery w:val="Page Numbers (Bottom of Page)"/>
        <w:docPartUnique/>
      </w:docPartObj>
    </w:sdtPr>
    <w:sdtEndPr>
      <w:rPr>
        <w:noProof/>
      </w:rPr>
    </w:sdtEndPr>
    <w:sdtContent>
      <w:p w14:paraId="7388687A" w14:textId="77777777" w:rsidR="00A41A98" w:rsidRDefault="00A41A98">
        <w:pPr>
          <w:pStyle w:val="Footer"/>
          <w:jc w:val="right"/>
        </w:pPr>
        <w:r>
          <w:fldChar w:fldCharType="begin"/>
        </w:r>
        <w:r>
          <w:instrText xml:space="preserve"> PAGE   \* MERGEFORMAT </w:instrText>
        </w:r>
        <w:r>
          <w:fldChar w:fldCharType="separate"/>
        </w:r>
        <w:r w:rsidR="005148C2">
          <w:rPr>
            <w:noProof/>
          </w:rPr>
          <w:t>ii</w:t>
        </w:r>
        <w:r>
          <w:rPr>
            <w:noProof/>
          </w:rPr>
          <w:fldChar w:fldCharType="end"/>
        </w:r>
      </w:p>
    </w:sdtContent>
  </w:sdt>
  <w:p w14:paraId="531D0163" w14:textId="77777777" w:rsidR="00A41A98" w:rsidRDefault="00A41A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4824534"/>
      <w:docPartObj>
        <w:docPartGallery w:val="Page Numbers (Bottom of Page)"/>
        <w:docPartUnique/>
      </w:docPartObj>
    </w:sdtPr>
    <w:sdtEndPr>
      <w:rPr>
        <w:noProof/>
      </w:rPr>
    </w:sdtEndPr>
    <w:sdtContent>
      <w:p w14:paraId="7B46C60A" w14:textId="77777777" w:rsidR="00A41A98" w:rsidRDefault="00A41A98">
        <w:pPr>
          <w:pStyle w:val="Footer"/>
          <w:jc w:val="right"/>
        </w:pPr>
        <w:r>
          <w:fldChar w:fldCharType="begin"/>
        </w:r>
        <w:r>
          <w:instrText xml:space="preserve"> PAGE   \* MERGEFORMAT </w:instrText>
        </w:r>
        <w:r>
          <w:fldChar w:fldCharType="separate"/>
        </w:r>
        <w:r w:rsidR="005148C2">
          <w:rPr>
            <w:noProof/>
          </w:rPr>
          <w:t>i</w:t>
        </w:r>
        <w:r>
          <w:rPr>
            <w:noProof/>
          </w:rPr>
          <w:fldChar w:fldCharType="end"/>
        </w:r>
      </w:p>
    </w:sdtContent>
  </w:sdt>
  <w:p w14:paraId="65285F26" w14:textId="77777777" w:rsidR="00A41A98" w:rsidRDefault="00A41A98" w:rsidP="00F97A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A361EA" w14:textId="77777777" w:rsidR="00733D1B" w:rsidRDefault="00733D1B">
      <w:pPr>
        <w:spacing w:before="0"/>
      </w:pPr>
      <w:r>
        <w:separator/>
      </w:r>
    </w:p>
  </w:footnote>
  <w:footnote w:type="continuationSeparator" w:id="0">
    <w:p w14:paraId="7F2AB00F" w14:textId="77777777" w:rsidR="00733D1B" w:rsidRDefault="00733D1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30C18"/>
    <w:multiLevelType w:val="multilevel"/>
    <w:tmpl w:val="02330C18"/>
    <w:lvl w:ilvl="0">
      <w:numFmt w:val="bullet"/>
      <w:lvlText w:val="-"/>
      <w:lvlJc w:val="left"/>
      <w:pPr>
        <w:ind w:left="1282" w:hanging="360"/>
      </w:pPr>
      <w:rPr>
        <w:rFonts w:ascii="Times New Roman" w:eastAsiaTheme="minorHAnsi" w:hAnsi="Times New Roman" w:cs="Times New Roman"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1" w15:restartNumberingAfterBreak="0">
    <w:nsid w:val="069C33C8"/>
    <w:multiLevelType w:val="multilevel"/>
    <w:tmpl w:val="069C33C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3B69B4"/>
    <w:multiLevelType w:val="hybridMultilevel"/>
    <w:tmpl w:val="F498F3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E060F8B"/>
    <w:multiLevelType w:val="multilevel"/>
    <w:tmpl w:val="1E060F8B"/>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7F1B0E"/>
    <w:multiLevelType w:val="multilevel"/>
    <w:tmpl w:val="227F1B0E"/>
    <w:lvl w:ilvl="0">
      <w:start w:val="1"/>
      <w:numFmt w:val="bullet"/>
      <w:lvlText w:val=""/>
      <w:lvlJc w:val="left"/>
      <w:pPr>
        <w:ind w:left="1282" w:hanging="360"/>
      </w:pPr>
      <w:rPr>
        <w:rFonts w:ascii="Wingdings" w:hAnsi="Wingdings"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5" w15:restartNumberingAfterBreak="0">
    <w:nsid w:val="229D1AB8"/>
    <w:multiLevelType w:val="multilevel"/>
    <w:tmpl w:val="229D1AB8"/>
    <w:lvl w:ilvl="0">
      <w:start w:val="1"/>
      <w:numFmt w:val="decimal"/>
      <w:lvlText w:val="%1."/>
      <w:lvlJc w:val="left"/>
      <w:pPr>
        <w:ind w:left="922" w:hanging="360"/>
      </w:pPr>
      <w:rPr>
        <w:rFonts w:hint="default"/>
      </w:rPr>
    </w:lvl>
    <w:lvl w:ilvl="1">
      <w:start w:val="1"/>
      <w:numFmt w:val="lowerLetter"/>
      <w:lvlText w:val="%2."/>
      <w:lvlJc w:val="left"/>
      <w:pPr>
        <w:ind w:left="1642" w:hanging="360"/>
      </w:pPr>
    </w:lvl>
    <w:lvl w:ilvl="2">
      <w:start w:val="1"/>
      <w:numFmt w:val="lowerRoman"/>
      <w:lvlText w:val="%3."/>
      <w:lvlJc w:val="right"/>
      <w:pPr>
        <w:ind w:left="2362" w:hanging="180"/>
      </w:pPr>
    </w:lvl>
    <w:lvl w:ilvl="3">
      <w:start w:val="1"/>
      <w:numFmt w:val="decimal"/>
      <w:lvlText w:val="%4."/>
      <w:lvlJc w:val="left"/>
      <w:pPr>
        <w:ind w:left="3082" w:hanging="360"/>
      </w:pPr>
    </w:lvl>
    <w:lvl w:ilvl="4">
      <w:start w:val="1"/>
      <w:numFmt w:val="lowerLetter"/>
      <w:lvlText w:val="%5."/>
      <w:lvlJc w:val="left"/>
      <w:pPr>
        <w:ind w:left="3802" w:hanging="360"/>
      </w:pPr>
    </w:lvl>
    <w:lvl w:ilvl="5">
      <w:start w:val="1"/>
      <w:numFmt w:val="lowerRoman"/>
      <w:lvlText w:val="%6."/>
      <w:lvlJc w:val="right"/>
      <w:pPr>
        <w:ind w:left="4522" w:hanging="180"/>
      </w:pPr>
    </w:lvl>
    <w:lvl w:ilvl="6">
      <w:start w:val="1"/>
      <w:numFmt w:val="decimal"/>
      <w:lvlText w:val="%7."/>
      <w:lvlJc w:val="left"/>
      <w:pPr>
        <w:ind w:left="5242" w:hanging="360"/>
      </w:pPr>
    </w:lvl>
    <w:lvl w:ilvl="7">
      <w:start w:val="1"/>
      <w:numFmt w:val="lowerLetter"/>
      <w:lvlText w:val="%8."/>
      <w:lvlJc w:val="left"/>
      <w:pPr>
        <w:ind w:left="5962" w:hanging="360"/>
      </w:pPr>
    </w:lvl>
    <w:lvl w:ilvl="8">
      <w:start w:val="1"/>
      <w:numFmt w:val="lowerRoman"/>
      <w:lvlText w:val="%9."/>
      <w:lvlJc w:val="right"/>
      <w:pPr>
        <w:ind w:left="6682" w:hanging="180"/>
      </w:pPr>
    </w:lvl>
  </w:abstractNum>
  <w:abstractNum w:abstractNumId="6" w15:restartNumberingAfterBreak="0">
    <w:nsid w:val="24120CD8"/>
    <w:multiLevelType w:val="multilevel"/>
    <w:tmpl w:val="24120CD8"/>
    <w:lvl w:ilvl="0">
      <w:numFmt w:val="bullet"/>
      <w:lvlText w:val="-"/>
      <w:lvlJc w:val="left"/>
      <w:pPr>
        <w:ind w:left="1282" w:hanging="360"/>
      </w:pPr>
      <w:rPr>
        <w:rFonts w:ascii="Times New Roman" w:eastAsiaTheme="minorHAnsi" w:hAnsi="Times New Roman" w:cs="Times New Roman"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7" w15:restartNumberingAfterBreak="0">
    <w:nsid w:val="28126B37"/>
    <w:multiLevelType w:val="multilevel"/>
    <w:tmpl w:val="28126B3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B3373C8"/>
    <w:multiLevelType w:val="hybridMultilevel"/>
    <w:tmpl w:val="3000E1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35B4945"/>
    <w:multiLevelType w:val="multilevel"/>
    <w:tmpl w:val="435B494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923081"/>
    <w:multiLevelType w:val="multilevel"/>
    <w:tmpl w:val="58923081"/>
    <w:lvl w:ilvl="0">
      <w:numFmt w:val="bullet"/>
      <w:lvlText w:val="-"/>
      <w:lvlJc w:val="left"/>
      <w:pPr>
        <w:ind w:left="1282" w:hanging="360"/>
      </w:pPr>
      <w:rPr>
        <w:rFonts w:ascii="Times New Roman" w:eastAsiaTheme="minorHAnsi" w:hAnsi="Times New Roman" w:cs="Times New Roman"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abstractNum w:abstractNumId="11" w15:restartNumberingAfterBreak="0">
    <w:nsid w:val="7B6812FF"/>
    <w:multiLevelType w:val="multilevel"/>
    <w:tmpl w:val="7B6812FF"/>
    <w:lvl w:ilvl="0">
      <w:numFmt w:val="bullet"/>
      <w:lvlText w:val="-"/>
      <w:lvlJc w:val="left"/>
      <w:pPr>
        <w:ind w:left="1844" w:hanging="360"/>
      </w:pPr>
      <w:rPr>
        <w:rFonts w:ascii="Times New Roman" w:eastAsiaTheme="minorHAnsi" w:hAnsi="Times New Roman" w:cs="Times New Roman" w:hint="default"/>
      </w:rPr>
    </w:lvl>
    <w:lvl w:ilvl="1">
      <w:start w:val="1"/>
      <w:numFmt w:val="bullet"/>
      <w:lvlText w:val="o"/>
      <w:lvlJc w:val="left"/>
      <w:pPr>
        <w:ind w:left="2002" w:hanging="360"/>
      </w:pPr>
      <w:rPr>
        <w:rFonts w:ascii="Courier New" w:hAnsi="Courier New" w:cs="Courier New" w:hint="default"/>
      </w:rPr>
    </w:lvl>
    <w:lvl w:ilvl="2">
      <w:start w:val="1"/>
      <w:numFmt w:val="bullet"/>
      <w:lvlText w:val=""/>
      <w:lvlJc w:val="left"/>
      <w:pPr>
        <w:ind w:left="2722" w:hanging="360"/>
      </w:pPr>
      <w:rPr>
        <w:rFonts w:ascii="Wingdings" w:hAnsi="Wingdings" w:hint="default"/>
      </w:rPr>
    </w:lvl>
    <w:lvl w:ilvl="3">
      <w:start w:val="1"/>
      <w:numFmt w:val="bullet"/>
      <w:lvlText w:val=""/>
      <w:lvlJc w:val="left"/>
      <w:pPr>
        <w:ind w:left="3442" w:hanging="360"/>
      </w:pPr>
      <w:rPr>
        <w:rFonts w:ascii="Symbol" w:hAnsi="Symbol" w:hint="default"/>
      </w:rPr>
    </w:lvl>
    <w:lvl w:ilvl="4">
      <w:start w:val="1"/>
      <w:numFmt w:val="bullet"/>
      <w:lvlText w:val="o"/>
      <w:lvlJc w:val="left"/>
      <w:pPr>
        <w:ind w:left="4162" w:hanging="360"/>
      </w:pPr>
      <w:rPr>
        <w:rFonts w:ascii="Courier New" w:hAnsi="Courier New" w:cs="Courier New" w:hint="default"/>
      </w:rPr>
    </w:lvl>
    <w:lvl w:ilvl="5">
      <w:start w:val="1"/>
      <w:numFmt w:val="bullet"/>
      <w:lvlText w:val=""/>
      <w:lvlJc w:val="left"/>
      <w:pPr>
        <w:ind w:left="4882" w:hanging="360"/>
      </w:pPr>
      <w:rPr>
        <w:rFonts w:ascii="Wingdings" w:hAnsi="Wingdings" w:hint="default"/>
      </w:rPr>
    </w:lvl>
    <w:lvl w:ilvl="6">
      <w:start w:val="1"/>
      <w:numFmt w:val="bullet"/>
      <w:lvlText w:val=""/>
      <w:lvlJc w:val="left"/>
      <w:pPr>
        <w:ind w:left="5602" w:hanging="360"/>
      </w:pPr>
      <w:rPr>
        <w:rFonts w:ascii="Symbol" w:hAnsi="Symbol" w:hint="default"/>
      </w:rPr>
    </w:lvl>
    <w:lvl w:ilvl="7">
      <w:start w:val="1"/>
      <w:numFmt w:val="bullet"/>
      <w:lvlText w:val="o"/>
      <w:lvlJc w:val="left"/>
      <w:pPr>
        <w:ind w:left="6322" w:hanging="360"/>
      </w:pPr>
      <w:rPr>
        <w:rFonts w:ascii="Courier New" w:hAnsi="Courier New" w:cs="Courier New" w:hint="default"/>
      </w:rPr>
    </w:lvl>
    <w:lvl w:ilvl="8">
      <w:start w:val="1"/>
      <w:numFmt w:val="bullet"/>
      <w:lvlText w:val=""/>
      <w:lvlJc w:val="left"/>
      <w:pPr>
        <w:ind w:left="7042" w:hanging="360"/>
      </w:pPr>
      <w:rPr>
        <w:rFonts w:ascii="Wingdings" w:hAnsi="Wingdings" w:hint="default"/>
      </w:rPr>
    </w:lvl>
  </w:abstractNum>
  <w:num w:numId="1" w16cid:durableId="339048576">
    <w:abstractNumId w:val="3"/>
  </w:num>
  <w:num w:numId="2" w16cid:durableId="1062829228">
    <w:abstractNumId w:val="5"/>
  </w:num>
  <w:num w:numId="3" w16cid:durableId="712464434">
    <w:abstractNumId w:val="1"/>
  </w:num>
  <w:num w:numId="4" w16cid:durableId="463471089">
    <w:abstractNumId w:val="4"/>
  </w:num>
  <w:num w:numId="5" w16cid:durableId="101340728">
    <w:abstractNumId w:val="10"/>
  </w:num>
  <w:num w:numId="6" w16cid:durableId="1264345125">
    <w:abstractNumId w:val="9"/>
  </w:num>
  <w:num w:numId="7" w16cid:durableId="57484146">
    <w:abstractNumId w:val="0"/>
  </w:num>
  <w:num w:numId="8" w16cid:durableId="144855573">
    <w:abstractNumId w:val="6"/>
  </w:num>
  <w:num w:numId="9" w16cid:durableId="1674718529">
    <w:abstractNumId w:val="7"/>
  </w:num>
  <w:num w:numId="10" w16cid:durableId="357582397">
    <w:abstractNumId w:val="3"/>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742135">
    <w:abstractNumId w:val="3"/>
    <w:lvlOverride w:ilvl="0">
      <w:startOverride w:val="1"/>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67164840">
    <w:abstractNumId w:val="3"/>
    <w:lvlOverride w:ilvl="0">
      <w:startOverride w:val="1"/>
    </w:lvlOverride>
    <w:lvlOverride w:ilvl="1">
      <w:startOverride w:val="5"/>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52796384">
    <w:abstractNumId w:val="11"/>
  </w:num>
  <w:num w:numId="14" w16cid:durableId="1782842185">
    <w:abstractNumId w:val="3"/>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36946137">
    <w:abstractNumId w:val="3"/>
    <w:lvlOverride w:ilvl="0">
      <w:startOverride w:val="2"/>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42125184">
    <w:abstractNumId w:val="3"/>
    <w:lvlOverride w:ilvl="0">
      <w:startOverride w:val="2"/>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34826603">
    <w:abstractNumId w:val="3"/>
    <w:lvlOverride w:ilvl="0">
      <w:startOverride w:val="2"/>
    </w:lvlOverride>
    <w:lvlOverride w:ilvl="1">
      <w:startOverride w:val="4"/>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13291784">
    <w:abstractNumId w:val="3"/>
    <w:lvlOverride w:ilvl="0">
      <w:startOverride w:val="2"/>
    </w:lvlOverride>
    <w:lvlOverride w:ilvl="1">
      <w:startOverride w:val="4"/>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92315078">
    <w:abstractNumId w:val="3"/>
    <w:lvlOverride w:ilvl="0">
      <w:startOverride w:val="2"/>
    </w:lvlOverride>
    <w:lvlOverride w:ilvl="1">
      <w:startOverride w:val="4"/>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02645659">
    <w:abstractNumId w:val="3"/>
    <w:lvlOverride w:ilvl="0">
      <w:startOverride w:val="2"/>
    </w:lvlOverride>
    <w:lvlOverride w:ilvl="1">
      <w:startOverride w:val="4"/>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45980185">
    <w:abstractNumId w:val="3"/>
    <w:lvlOverride w:ilvl="0">
      <w:startOverride w:val="2"/>
    </w:lvlOverride>
    <w:lvlOverride w:ilvl="1">
      <w:startOverride w:val="4"/>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3780337">
    <w:abstractNumId w:val="3"/>
    <w:lvlOverride w:ilvl="0">
      <w:startOverride w:val="2"/>
    </w:lvlOverride>
    <w:lvlOverride w:ilvl="1">
      <w:startOverride w:val="4"/>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5846242">
    <w:abstractNumId w:val="3"/>
    <w:lvlOverride w:ilvl="0">
      <w:startOverride w:val="2"/>
    </w:lvlOverride>
    <w:lvlOverride w:ilvl="1">
      <w:startOverride w:val="4"/>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14051542">
    <w:abstractNumId w:val="3"/>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4668302">
    <w:abstractNumId w:val="3"/>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7021286">
    <w:abstractNumId w:val="3"/>
    <w:lvlOverride w:ilvl="0">
      <w:startOverride w:val="2"/>
    </w:lvlOverride>
    <w:lvlOverride w:ilvl="1">
      <w:startOverride w:val="4"/>
    </w:lvlOverride>
    <w:lvlOverride w:ilvl="2">
      <w:startOverride w:val="1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61607280">
    <w:abstractNumId w:val="3"/>
    <w:lvlOverride w:ilvl="0">
      <w:startOverride w:val="2"/>
    </w:lvlOverride>
    <w:lvlOverride w:ilvl="1">
      <w:startOverride w:val="4"/>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80698353">
    <w:abstractNumId w:val="3"/>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92905080">
    <w:abstractNumId w:val="8"/>
  </w:num>
  <w:num w:numId="30" w16cid:durableId="4546419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X Bi">
    <w15:presenceInfo w15:providerId="Windows Live" w15:userId="90cd4778b625b9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2C63"/>
    <w:rsid w:val="00021094"/>
    <w:rsid w:val="00024392"/>
    <w:rsid w:val="00025C63"/>
    <w:rsid w:val="00025E44"/>
    <w:rsid w:val="00032BD0"/>
    <w:rsid w:val="00037E94"/>
    <w:rsid w:val="0004251E"/>
    <w:rsid w:val="00043CCD"/>
    <w:rsid w:val="00044B06"/>
    <w:rsid w:val="00045D98"/>
    <w:rsid w:val="00046E2A"/>
    <w:rsid w:val="00046ED3"/>
    <w:rsid w:val="00047D9A"/>
    <w:rsid w:val="00052DAE"/>
    <w:rsid w:val="00061596"/>
    <w:rsid w:val="00062BA8"/>
    <w:rsid w:val="00065145"/>
    <w:rsid w:val="00066B04"/>
    <w:rsid w:val="00073382"/>
    <w:rsid w:val="00076C26"/>
    <w:rsid w:val="00077CEA"/>
    <w:rsid w:val="0008060D"/>
    <w:rsid w:val="00081D9B"/>
    <w:rsid w:val="00087113"/>
    <w:rsid w:val="000920E5"/>
    <w:rsid w:val="00092D4E"/>
    <w:rsid w:val="0009386D"/>
    <w:rsid w:val="00095965"/>
    <w:rsid w:val="00096FCF"/>
    <w:rsid w:val="000A109E"/>
    <w:rsid w:val="000A17C7"/>
    <w:rsid w:val="000A2BB4"/>
    <w:rsid w:val="000B051F"/>
    <w:rsid w:val="000B1228"/>
    <w:rsid w:val="000B1A6E"/>
    <w:rsid w:val="000B59E7"/>
    <w:rsid w:val="000B6253"/>
    <w:rsid w:val="000B7999"/>
    <w:rsid w:val="000C2A50"/>
    <w:rsid w:val="000C6745"/>
    <w:rsid w:val="000C7A0C"/>
    <w:rsid w:val="000D271E"/>
    <w:rsid w:val="000D41AE"/>
    <w:rsid w:val="000D7DB7"/>
    <w:rsid w:val="000E09B6"/>
    <w:rsid w:val="000E28CE"/>
    <w:rsid w:val="000E4455"/>
    <w:rsid w:val="000E64C8"/>
    <w:rsid w:val="000E6F00"/>
    <w:rsid w:val="000E7CA5"/>
    <w:rsid w:val="000F061E"/>
    <w:rsid w:val="000F1258"/>
    <w:rsid w:val="000F4A02"/>
    <w:rsid w:val="000F57E0"/>
    <w:rsid w:val="00101E79"/>
    <w:rsid w:val="00104915"/>
    <w:rsid w:val="00105F49"/>
    <w:rsid w:val="001105FD"/>
    <w:rsid w:val="00110BA9"/>
    <w:rsid w:val="00110C30"/>
    <w:rsid w:val="00120C98"/>
    <w:rsid w:val="00121949"/>
    <w:rsid w:val="00122370"/>
    <w:rsid w:val="00125436"/>
    <w:rsid w:val="00127369"/>
    <w:rsid w:val="00132161"/>
    <w:rsid w:val="00134F1A"/>
    <w:rsid w:val="00137E85"/>
    <w:rsid w:val="001406D0"/>
    <w:rsid w:val="00143295"/>
    <w:rsid w:val="001433A1"/>
    <w:rsid w:val="00145030"/>
    <w:rsid w:val="00153D63"/>
    <w:rsid w:val="00157574"/>
    <w:rsid w:val="00157D1E"/>
    <w:rsid w:val="0016177E"/>
    <w:rsid w:val="00164F09"/>
    <w:rsid w:val="00170EAE"/>
    <w:rsid w:val="001729A5"/>
    <w:rsid w:val="00174838"/>
    <w:rsid w:val="001752D8"/>
    <w:rsid w:val="00176002"/>
    <w:rsid w:val="00180456"/>
    <w:rsid w:val="00180583"/>
    <w:rsid w:val="00182F9A"/>
    <w:rsid w:val="00185D2C"/>
    <w:rsid w:val="00187A91"/>
    <w:rsid w:val="0019225B"/>
    <w:rsid w:val="00197453"/>
    <w:rsid w:val="00197BEA"/>
    <w:rsid w:val="001A01F2"/>
    <w:rsid w:val="001A190D"/>
    <w:rsid w:val="001B0A5B"/>
    <w:rsid w:val="001B0A62"/>
    <w:rsid w:val="001B2FAF"/>
    <w:rsid w:val="001B62E0"/>
    <w:rsid w:val="001C11F5"/>
    <w:rsid w:val="001C61AF"/>
    <w:rsid w:val="001D40F5"/>
    <w:rsid w:val="001D55E2"/>
    <w:rsid w:val="001E11D7"/>
    <w:rsid w:val="001E2EC6"/>
    <w:rsid w:val="001E41C1"/>
    <w:rsid w:val="001E6FC1"/>
    <w:rsid w:val="001F2C3A"/>
    <w:rsid w:val="001F4FA3"/>
    <w:rsid w:val="001F7619"/>
    <w:rsid w:val="00200822"/>
    <w:rsid w:val="0020129C"/>
    <w:rsid w:val="002164DD"/>
    <w:rsid w:val="0022556F"/>
    <w:rsid w:val="00227C58"/>
    <w:rsid w:val="00232D01"/>
    <w:rsid w:val="002354A1"/>
    <w:rsid w:val="002413A2"/>
    <w:rsid w:val="00243E14"/>
    <w:rsid w:val="00246C56"/>
    <w:rsid w:val="00253FA6"/>
    <w:rsid w:val="00254956"/>
    <w:rsid w:val="00255558"/>
    <w:rsid w:val="00255950"/>
    <w:rsid w:val="002617C3"/>
    <w:rsid w:val="00270606"/>
    <w:rsid w:val="00272B0C"/>
    <w:rsid w:val="0028134C"/>
    <w:rsid w:val="00284C88"/>
    <w:rsid w:val="00286B8A"/>
    <w:rsid w:val="0029438A"/>
    <w:rsid w:val="0029707E"/>
    <w:rsid w:val="00297BC4"/>
    <w:rsid w:val="002A0CDE"/>
    <w:rsid w:val="002A0F23"/>
    <w:rsid w:val="002A5B31"/>
    <w:rsid w:val="002A6C48"/>
    <w:rsid w:val="002B0A67"/>
    <w:rsid w:val="002B210B"/>
    <w:rsid w:val="002B2B67"/>
    <w:rsid w:val="002B2DFD"/>
    <w:rsid w:val="002B35F0"/>
    <w:rsid w:val="002C0072"/>
    <w:rsid w:val="002C04DD"/>
    <w:rsid w:val="002C0A04"/>
    <w:rsid w:val="002C5040"/>
    <w:rsid w:val="002D028D"/>
    <w:rsid w:val="002D04E6"/>
    <w:rsid w:val="002D2A16"/>
    <w:rsid w:val="002D4F42"/>
    <w:rsid w:val="002D50F7"/>
    <w:rsid w:val="002D791F"/>
    <w:rsid w:val="002E0295"/>
    <w:rsid w:val="002E173A"/>
    <w:rsid w:val="002E1B04"/>
    <w:rsid w:val="002E436B"/>
    <w:rsid w:val="002E5378"/>
    <w:rsid w:val="002E5615"/>
    <w:rsid w:val="002E6E09"/>
    <w:rsid w:val="002F1AE7"/>
    <w:rsid w:val="002F1F7A"/>
    <w:rsid w:val="002F21C3"/>
    <w:rsid w:val="00305129"/>
    <w:rsid w:val="00305F9D"/>
    <w:rsid w:val="00306E11"/>
    <w:rsid w:val="00306F21"/>
    <w:rsid w:val="00307D7F"/>
    <w:rsid w:val="00312E82"/>
    <w:rsid w:val="00315212"/>
    <w:rsid w:val="00315DE7"/>
    <w:rsid w:val="00316C5B"/>
    <w:rsid w:val="00321C87"/>
    <w:rsid w:val="0032309C"/>
    <w:rsid w:val="003235F7"/>
    <w:rsid w:val="0032468B"/>
    <w:rsid w:val="00335EF0"/>
    <w:rsid w:val="00341AB5"/>
    <w:rsid w:val="00345947"/>
    <w:rsid w:val="003474FE"/>
    <w:rsid w:val="00347994"/>
    <w:rsid w:val="00347B19"/>
    <w:rsid w:val="0035031E"/>
    <w:rsid w:val="00350C03"/>
    <w:rsid w:val="00361520"/>
    <w:rsid w:val="003637DF"/>
    <w:rsid w:val="0037103F"/>
    <w:rsid w:val="00371ADD"/>
    <w:rsid w:val="00381505"/>
    <w:rsid w:val="0038316F"/>
    <w:rsid w:val="003835FC"/>
    <w:rsid w:val="00383E7C"/>
    <w:rsid w:val="003917CD"/>
    <w:rsid w:val="00394221"/>
    <w:rsid w:val="00396CFB"/>
    <w:rsid w:val="003A01B0"/>
    <w:rsid w:val="003A5CB2"/>
    <w:rsid w:val="003A6D59"/>
    <w:rsid w:val="003B4C10"/>
    <w:rsid w:val="003B573A"/>
    <w:rsid w:val="003C15BE"/>
    <w:rsid w:val="003C2C4E"/>
    <w:rsid w:val="003C3B32"/>
    <w:rsid w:val="003D0254"/>
    <w:rsid w:val="003D20CC"/>
    <w:rsid w:val="003D5A1D"/>
    <w:rsid w:val="003D689F"/>
    <w:rsid w:val="003D73DC"/>
    <w:rsid w:val="003E4BE4"/>
    <w:rsid w:val="003E7DF1"/>
    <w:rsid w:val="003F0241"/>
    <w:rsid w:val="003F2BB8"/>
    <w:rsid w:val="003F6C0A"/>
    <w:rsid w:val="003F6E36"/>
    <w:rsid w:val="003F7EDF"/>
    <w:rsid w:val="00400982"/>
    <w:rsid w:val="00402425"/>
    <w:rsid w:val="00404516"/>
    <w:rsid w:val="00404CEB"/>
    <w:rsid w:val="004060A4"/>
    <w:rsid w:val="00411CCF"/>
    <w:rsid w:val="00414965"/>
    <w:rsid w:val="00416196"/>
    <w:rsid w:val="00424BF4"/>
    <w:rsid w:val="0042706A"/>
    <w:rsid w:val="004270E9"/>
    <w:rsid w:val="00431906"/>
    <w:rsid w:val="004343FB"/>
    <w:rsid w:val="00443BF8"/>
    <w:rsid w:val="004463D7"/>
    <w:rsid w:val="00446DAE"/>
    <w:rsid w:val="00447928"/>
    <w:rsid w:val="00450641"/>
    <w:rsid w:val="00450878"/>
    <w:rsid w:val="004509E9"/>
    <w:rsid w:val="004515BA"/>
    <w:rsid w:val="00454810"/>
    <w:rsid w:val="00454972"/>
    <w:rsid w:val="00455B43"/>
    <w:rsid w:val="00457EE6"/>
    <w:rsid w:val="00462F17"/>
    <w:rsid w:val="00464CC3"/>
    <w:rsid w:val="00475B34"/>
    <w:rsid w:val="00481B35"/>
    <w:rsid w:val="00482792"/>
    <w:rsid w:val="00484A73"/>
    <w:rsid w:val="0048598B"/>
    <w:rsid w:val="00485D09"/>
    <w:rsid w:val="00486300"/>
    <w:rsid w:val="00486DA1"/>
    <w:rsid w:val="004878B7"/>
    <w:rsid w:val="00491BB9"/>
    <w:rsid w:val="00492AC4"/>
    <w:rsid w:val="00496995"/>
    <w:rsid w:val="00497417"/>
    <w:rsid w:val="004A1D48"/>
    <w:rsid w:val="004A2D9F"/>
    <w:rsid w:val="004A3260"/>
    <w:rsid w:val="004A390F"/>
    <w:rsid w:val="004B056D"/>
    <w:rsid w:val="004C1764"/>
    <w:rsid w:val="004C1D97"/>
    <w:rsid w:val="004C3DCE"/>
    <w:rsid w:val="004C4EA3"/>
    <w:rsid w:val="004C5F66"/>
    <w:rsid w:val="004C6F85"/>
    <w:rsid w:val="004D24D6"/>
    <w:rsid w:val="004F0D19"/>
    <w:rsid w:val="004F5F9E"/>
    <w:rsid w:val="00500542"/>
    <w:rsid w:val="00501615"/>
    <w:rsid w:val="00502694"/>
    <w:rsid w:val="00502EA0"/>
    <w:rsid w:val="00503C51"/>
    <w:rsid w:val="00504792"/>
    <w:rsid w:val="005148C2"/>
    <w:rsid w:val="00515BBB"/>
    <w:rsid w:val="005161A1"/>
    <w:rsid w:val="00517515"/>
    <w:rsid w:val="005206B9"/>
    <w:rsid w:val="00522007"/>
    <w:rsid w:val="00523FBA"/>
    <w:rsid w:val="00525BB1"/>
    <w:rsid w:val="00530B78"/>
    <w:rsid w:val="0053113F"/>
    <w:rsid w:val="00531BB1"/>
    <w:rsid w:val="00532061"/>
    <w:rsid w:val="00532A5B"/>
    <w:rsid w:val="00534817"/>
    <w:rsid w:val="005464DF"/>
    <w:rsid w:val="005515E4"/>
    <w:rsid w:val="00553798"/>
    <w:rsid w:val="00560D6C"/>
    <w:rsid w:val="00565A3E"/>
    <w:rsid w:val="005663E8"/>
    <w:rsid w:val="005706E6"/>
    <w:rsid w:val="00572BD6"/>
    <w:rsid w:val="005739B2"/>
    <w:rsid w:val="005750A1"/>
    <w:rsid w:val="00575678"/>
    <w:rsid w:val="00580092"/>
    <w:rsid w:val="00592756"/>
    <w:rsid w:val="0059316B"/>
    <w:rsid w:val="00593AC7"/>
    <w:rsid w:val="005942C5"/>
    <w:rsid w:val="00597DC8"/>
    <w:rsid w:val="005A1EA7"/>
    <w:rsid w:val="005A2513"/>
    <w:rsid w:val="005A2E37"/>
    <w:rsid w:val="005A63B8"/>
    <w:rsid w:val="005A6510"/>
    <w:rsid w:val="005B0495"/>
    <w:rsid w:val="005B2DEF"/>
    <w:rsid w:val="005B35B0"/>
    <w:rsid w:val="005B3F90"/>
    <w:rsid w:val="005B4C88"/>
    <w:rsid w:val="005B65BD"/>
    <w:rsid w:val="005B6B6A"/>
    <w:rsid w:val="005C1579"/>
    <w:rsid w:val="005C3AEE"/>
    <w:rsid w:val="005C68A9"/>
    <w:rsid w:val="005D0DC4"/>
    <w:rsid w:val="005D21E4"/>
    <w:rsid w:val="005D3D28"/>
    <w:rsid w:val="005D5CE0"/>
    <w:rsid w:val="005E1668"/>
    <w:rsid w:val="005E29E1"/>
    <w:rsid w:val="005F365B"/>
    <w:rsid w:val="005F36B6"/>
    <w:rsid w:val="005F5271"/>
    <w:rsid w:val="006002F7"/>
    <w:rsid w:val="006137CF"/>
    <w:rsid w:val="006142A1"/>
    <w:rsid w:val="006169B4"/>
    <w:rsid w:val="00616F13"/>
    <w:rsid w:val="00617594"/>
    <w:rsid w:val="00622369"/>
    <w:rsid w:val="00622550"/>
    <w:rsid w:val="00623576"/>
    <w:rsid w:val="00624CF6"/>
    <w:rsid w:val="00627CA3"/>
    <w:rsid w:val="00632B72"/>
    <w:rsid w:val="00637D3E"/>
    <w:rsid w:val="00643C69"/>
    <w:rsid w:val="00644F3C"/>
    <w:rsid w:val="00646264"/>
    <w:rsid w:val="00646E29"/>
    <w:rsid w:val="00653189"/>
    <w:rsid w:val="00661897"/>
    <w:rsid w:val="006667A7"/>
    <w:rsid w:val="006726CF"/>
    <w:rsid w:val="00673C4F"/>
    <w:rsid w:val="00674B64"/>
    <w:rsid w:val="006770B3"/>
    <w:rsid w:val="00681A0B"/>
    <w:rsid w:val="0068279A"/>
    <w:rsid w:val="0068400C"/>
    <w:rsid w:val="0068460D"/>
    <w:rsid w:val="006924F5"/>
    <w:rsid w:val="00697D49"/>
    <w:rsid w:val="006A123C"/>
    <w:rsid w:val="006A19AF"/>
    <w:rsid w:val="006B3154"/>
    <w:rsid w:val="006C2359"/>
    <w:rsid w:val="006C45C8"/>
    <w:rsid w:val="006C5F65"/>
    <w:rsid w:val="006C623E"/>
    <w:rsid w:val="006D0A54"/>
    <w:rsid w:val="006D63C0"/>
    <w:rsid w:val="006E0E6C"/>
    <w:rsid w:val="006E10D0"/>
    <w:rsid w:val="006E2404"/>
    <w:rsid w:val="006E370A"/>
    <w:rsid w:val="006E6448"/>
    <w:rsid w:val="006F1EE6"/>
    <w:rsid w:val="006F2934"/>
    <w:rsid w:val="006F7479"/>
    <w:rsid w:val="00706E8F"/>
    <w:rsid w:val="0070778F"/>
    <w:rsid w:val="00710B0F"/>
    <w:rsid w:val="007138B3"/>
    <w:rsid w:val="007201AE"/>
    <w:rsid w:val="007201E7"/>
    <w:rsid w:val="0072346D"/>
    <w:rsid w:val="00724705"/>
    <w:rsid w:val="0072688D"/>
    <w:rsid w:val="00726DE8"/>
    <w:rsid w:val="0072707A"/>
    <w:rsid w:val="00730CC3"/>
    <w:rsid w:val="00730DE5"/>
    <w:rsid w:val="007332F9"/>
    <w:rsid w:val="00733D1B"/>
    <w:rsid w:val="00736E46"/>
    <w:rsid w:val="00736F30"/>
    <w:rsid w:val="00742EDD"/>
    <w:rsid w:val="007434AB"/>
    <w:rsid w:val="00743C63"/>
    <w:rsid w:val="00745838"/>
    <w:rsid w:val="0074608B"/>
    <w:rsid w:val="00747C50"/>
    <w:rsid w:val="00750FF4"/>
    <w:rsid w:val="007635C8"/>
    <w:rsid w:val="00763A8E"/>
    <w:rsid w:val="00763BA2"/>
    <w:rsid w:val="00764153"/>
    <w:rsid w:val="00765F6B"/>
    <w:rsid w:val="00766285"/>
    <w:rsid w:val="00770708"/>
    <w:rsid w:val="00771CBB"/>
    <w:rsid w:val="00771E49"/>
    <w:rsid w:val="00772A11"/>
    <w:rsid w:val="00774E6D"/>
    <w:rsid w:val="007753E1"/>
    <w:rsid w:val="00782446"/>
    <w:rsid w:val="007853E0"/>
    <w:rsid w:val="00785DC1"/>
    <w:rsid w:val="0078660D"/>
    <w:rsid w:val="00786B60"/>
    <w:rsid w:val="00793FD2"/>
    <w:rsid w:val="007949D8"/>
    <w:rsid w:val="00794C67"/>
    <w:rsid w:val="00797AA0"/>
    <w:rsid w:val="007A1C48"/>
    <w:rsid w:val="007A6D07"/>
    <w:rsid w:val="007A7158"/>
    <w:rsid w:val="007A7212"/>
    <w:rsid w:val="007A73B4"/>
    <w:rsid w:val="007B4E8D"/>
    <w:rsid w:val="007B75EB"/>
    <w:rsid w:val="007B7D10"/>
    <w:rsid w:val="007C03E4"/>
    <w:rsid w:val="007C0574"/>
    <w:rsid w:val="007D057A"/>
    <w:rsid w:val="007D1468"/>
    <w:rsid w:val="007D2175"/>
    <w:rsid w:val="007D47A6"/>
    <w:rsid w:val="007D597E"/>
    <w:rsid w:val="007D6B4D"/>
    <w:rsid w:val="007E0F6D"/>
    <w:rsid w:val="007E1277"/>
    <w:rsid w:val="007E247F"/>
    <w:rsid w:val="007E5AB8"/>
    <w:rsid w:val="007E7DB4"/>
    <w:rsid w:val="007F2A10"/>
    <w:rsid w:val="00803568"/>
    <w:rsid w:val="008043A2"/>
    <w:rsid w:val="008062B5"/>
    <w:rsid w:val="00806B08"/>
    <w:rsid w:val="00811D01"/>
    <w:rsid w:val="008127F3"/>
    <w:rsid w:val="00820D10"/>
    <w:rsid w:val="00821AB5"/>
    <w:rsid w:val="00822F85"/>
    <w:rsid w:val="00825233"/>
    <w:rsid w:val="0082663D"/>
    <w:rsid w:val="00826925"/>
    <w:rsid w:val="00831E40"/>
    <w:rsid w:val="00832688"/>
    <w:rsid w:val="00833205"/>
    <w:rsid w:val="0083435A"/>
    <w:rsid w:val="00837795"/>
    <w:rsid w:val="00842871"/>
    <w:rsid w:val="00842AFE"/>
    <w:rsid w:val="0084628A"/>
    <w:rsid w:val="0084719C"/>
    <w:rsid w:val="008475A5"/>
    <w:rsid w:val="00847A6F"/>
    <w:rsid w:val="00847CAC"/>
    <w:rsid w:val="00850DDC"/>
    <w:rsid w:val="008534C2"/>
    <w:rsid w:val="00855A55"/>
    <w:rsid w:val="008579FE"/>
    <w:rsid w:val="00862DB0"/>
    <w:rsid w:val="00863018"/>
    <w:rsid w:val="0086447A"/>
    <w:rsid w:val="00864825"/>
    <w:rsid w:val="00873313"/>
    <w:rsid w:val="00874E80"/>
    <w:rsid w:val="00875545"/>
    <w:rsid w:val="00876F94"/>
    <w:rsid w:val="008777A6"/>
    <w:rsid w:val="00877CF5"/>
    <w:rsid w:val="00880171"/>
    <w:rsid w:val="00885C9C"/>
    <w:rsid w:val="008902CE"/>
    <w:rsid w:val="0089077E"/>
    <w:rsid w:val="00892B28"/>
    <w:rsid w:val="00893DEE"/>
    <w:rsid w:val="008942BA"/>
    <w:rsid w:val="008949FF"/>
    <w:rsid w:val="008A1D81"/>
    <w:rsid w:val="008A1EFA"/>
    <w:rsid w:val="008A3604"/>
    <w:rsid w:val="008A4F2F"/>
    <w:rsid w:val="008A5C49"/>
    <w:rsid w:val="008B5B94"/>
    <w:rsid w:val="008C5B80"/>
    <w:rsid w:val="008C6E49"/>
    <w:rsid w:val="008D1516"/>
    <w:rsid w:val="008D1579"/>
    <w:rsid w:val="008D1BF5"/>
    <w:rsid w:val="008D1EBC"/>
    <w:rsid w:val="008D28C5"/>
    <w:rsid w:val="008D2C09"/>
    <w:rsid w:val="008D4934"/>
    <w:rsid w:val="008D6430"/>
    <w:rsid w:val="008D705E"/>
    <w:rsid w:val="008E0567"/>
    <w:rsid w:val="008E0CAE"/>
    <w:rsid w:val="008E618E"/>
    <w:rsid w:val="008E71A7"/>
    <w:rsid w:val="008F011D"/>
    <w:rsid w:val="008F1A07"/>
    <w:rsid w:val="008F777F"/>
    <w:rsid w:val="009021B0"/>
    <w:rsid w:val="0090424A"/>
    <w:rsid w:val="00910F17"/>
    <w:rsid w:val="0091261B"/>
    <w:rsid w:val="0091508B"/>
    <w:rsid w:val="009155DC"/>
    <w:rsid w:val="00920BEA"/>
    <w:rsid w:val="00926001"/>
    <w:rsid w:val="00931DCE"/>
    <w:rsid w:val="00934BE1"/>
    <w:rsid w:val="00941CB6"/>
    <w:rsid w:val="00942490"/>
    <w:rsid w:val="00943546"/>
    <w:rsid w:val="009515E5"/>
    <w:rsid w:val="00951668"/>
    <w:rsid w:val="0095318E"/>
    <w:rsid w:val="00953B66"/>
    <w:rsid w:val="00953BFE"/>
    <w:rsid w:val="009611F6"/>
    <w:rsid w:val="009638F0"/>
    <w:rsid w:val="009705A5"/>
    <w:rsid w:val="009726AA"/>
    <w:rsid w:val="00973ACA"/>
    <w:rsid w:val="009746B0"/>
    <w:rsid w:val="00974AD3"/>
    <w:rsid w:val="00975446"/>
    <w:rsid w:val="00977270"/>
    <w:rsid w:val="00980CCC"/>
    <w:rsid w:val="00984562"/>
    <w:rsid w:val="00984CBC"/>
    <w:rsid w:val="00985E60"/>
    <w:rsid w:val="009870F8"/>
    <w:rsid w:val="0099194B"/>
    <w:rsid w:val="009968BD"/>
    <w:rsid w:val="00997FFB"/>
    <w:rsid w:val="009A0214"/>
    <w:rsid w:val="009A1578"/>
    <w:rsid w:val="009A7DF9"/>
    <w:rsid w:val="009B1E43"/>
    <w:rsid w:val="009B2164"/>
    <w:rsid w:val="009B429A"/>
    <w:rsid w:val="009B49AA"/>
    <w:rsid w:val="009B6EC8"/>
    <w:rsid w:val="009C50A1"/>
    <w:rsid w:val="009C68C6"/>
    <w:rsid w:val="009C79F9"/>
    <w:rsid w:val="009D1968"/>
    <w:rsid w:val="009D1DDD"/>
    <w:rsid w:val="009D266F"/>
    <w:rsid w:val="009D5879"/>
    <w:rsid w:val="009E5769"/>
    <w:rsid w:val="009E713E"/>
    <w:rsid w:val="009E7750"/>
    <w:rsid w:val="009F45C3"/>
    <w:rsid w:val="009F59F1"/>
    <w:rsid w:val="009F609F"/>
    <w:rsid w:val="00A05D1D"/>
    <w:rsid w:val="00A07634"/>
    <w:rsid w:val="00A07655"/>
    <w:rsid w:val="00A1006D"/>
    <w:rsid w:val="00A116D7"/>
    <w:rsid w:val="00A11966"/>
    <w:rsid w:val="00A16672"/>
    <w:rsid w:val="00A17F55"/>
    <w:rsid w:val="00A17FAF"/>
    <w:rsid w:val="00A22EFA"/>
    <w:rsid w:val="00A231DB"/>
    <w:rsid w:val="00A32861"/>
    <w:rsid w:val="00A32C7F"/>
    <w:rsid w:val="00A33699"/>
    <w:rsid w:val="00A34F51"/>
    <w:rsid w:val="00A37C4C"/>
    <w:rsid w:val="00A40353"/>
    <w:rsid w:val="00A41A98"/>
    <w:rsid w:val="00A4386C"/>
    <w:rsid w:val="00A44504"/>
    <w:rsid w:val="00A51DBD"/>
    <w:rsid w:val="00A552F7"/>
    <w:rsid w:val="00A56FA1"/>
    <w:rsid w:val="00A57B9E"/>
    <w:rsid w:val="00A60FC2"/>
    <w:rsid w:val="00A71AB7"/>
    <w:rsid w:val="00A72B34"/>
    <w:rsid w:val="00A7570D"/>
    <w:rsid w:val="00A762B7"/>
    <w:rsid w:val="00A77775"/>
    <w:rsid w:val="00A83948"/>
    <w:rsid w:val="00A840AA"/>
    <w:rsid w:val="00A84E47"/>
    <w:rsid w:val="00A85EE8"/>
    <w:rsid w:val="00A87D7F"/>
    <w:rsid w:val="00A92D48"/>
    <w:rsid w:val="00A94748"/>
    <w:rsid w:val="00A94A00"/>
    <w:rsid w:val="00AA1541"/>
    <w:rsid w:val="00AA20A3"/>
    <w:rsid w:val="00AA6737"/>
    <w:rsid w:val="00AA6D22"/>
    <w:rsid w:val="00AB24D6"/>
    <w:rsid w:val="00AB3D2A"/>
    <w:rsid w:val="00AB4EB5"/>
    <w:rsid w:val="00AC520D"/>
    <w:rsid w:val="00AC5977"/>
    <w:rsid w:val="00AC711A"/>
    <w:rsid w:val="00AD0BB9"/>
    <w:rsid w:val="00AD2102"/>
    <w:rsid w:val="00AD3633"/>
    <w:rsid w:val="00AD55F7"/>
    <w:rsid w:val="00AE1511"/>
    <w:rsid w:val="00AE15F7"/>
    <w:rsid w:val="00AE1CC1"/>
    <w:rsid w:val="00AE3A85"/>
    <w:rsid w:val="00AE47EE"/>
    <w:rsid w:val="00AE6E7C"/>
    <w:rsid w:val="00AF2F94"/>
    <w:rsid w:val="00AF6ED5"/>
    <w:rsid w:val="00B0135E"/>
    <w:rsid w:val="00B01740"/>
    <w:rsid w:val="00B02AAF"/>
    <w:rsid w:val="00B03554"/>
    <w:rsid w:val="00B071F4"/>
    <w:rsid w:val="00B140CA"/>
    <w:rsid w:val="00B15E33"/>
    <w:rsid w:val="00B21DDE"/>
    <w:rsid w:val="00B22480"/>
    <w:rsid w:val="00B22998"/>
    <w:rsid w:val="00B24380"/>
    <w:rsid w:val="00B25B48"/>
    <w:rsid w:val="00B2725D"/>
    <w:rsid w:val="00B27AE1"/>
    <w:rsid w:val="00B32C34"/>
    <w:rsid w:val="00B3722C"/>
    <w:rsid w:val="00B37A49"/>
    <w:rsid w:val="00B530A9"/>
    <w:rsid w:val="00B5455C"/>
    <w:rsid w:val="00B55A49"/>
    <w:rsid w:val="00B56C42"/>
    <w:rsid w:val="00B60AA0"/>
    <w:rsid w:val="00B621E5"/>
    <w:rsid w:val="00B62A4A"/>
    <w:rsid w:val="00B64BE9"/>
    <w:rsid w:val="00B6672E"/>
    <w:rsid w:val="00B67EBC"/>
    <w:rsid w:val="00B71184"/>
    <w:rsid w:val="00B716A0"/>
    <w:rsid w:val="00B72653"/>
    <w:rsid w:val="00B7268B"/>
    <w:rsid w:val="00B73556"/>
    <w:rsid w:val="00B7355F"/>
    <w:rsid w:val="00B75188"/>
    <w:rsid w:val="00B77ACB"/>
    <w:rsid w:val="00B8043C"/>
    <w:rsid w:val="00B80BA3"/>
    <w:rsid w:val="00B82150"/>
    <w:rsid w:val="00B82197"/>
    <w:rsid w:val="00B82763"/>
    <w:rsid w:val="00B82CBE"/>
    <w:rsid w:val="00B83DAE"/>
    <w:rsid w:val="00B85B03"/>
    <w:rsid w:val="00B93CEA"/>
    <w:rsid w:val="00B956EB"/>
    <w:rsid w:val="00B9649E"/>
    <w:rsid w:val="00B97512"/>
    <w:rsid w:val="00BA1508"/>
    <w:rsid w:val="00BA193F"/>
    <w:rsid w:val="00BA4BD4"/>
    <w:rsid w:val="00BA5372"/>
    <w:rsid w:val="00BA7C85"/>
    <w:rsid w:val="00BB072A"/>
    <w:rsid w:val="00BB0C7D"/>
    <w:rsid w:val="00BB0FD9"/>
    <w:rsid w:val="00BB2D67"/>
    <w:rsid w:val="00BB3D01"/>
    <w:rsid w:val="00BB6070"/>
    <w:rsid w:val="00BB629B"/>
    <w:rsid w:val="00BC06ED"/>
    <w:rsid w:val="00BC16B8"/>
    <w:rsid w:val="00BC2D7D"/>
    <w:rsid w:val="00BC6AD5"/>
    <w:rsid w:val="00BC7492"/>
    <w:rsid w:val="00BD061F"/>
    <w:rsid w:val="00BD1EF5"/>
    <w:rsid w:val="00BD4E6D"/>
    <w:rsid w:val="00BD66CC"/>
    <w:rsid w:val="00BD713E"/>
    <w:rsid w:val="00BE3DC4"/>
    <w:rsid w:val="00BE418D"/>
    <w:rsid w:val="00BE458D"/>
    <w:rsid w:val="00BE660C"/>
    <w:rsid w:val="00C033A9"/>
    <w:rsid w:val="00C1242D"/>
    <w:rsid w:val="00C22660"/>
    <w:rsid w:val="00C30A30"/>
    <w:rsid w:val="00C31F3D"/>
    <w:rsid w:val="00C330C4"/>
    <w:rsid w:val="00C3704B"/>
    <w:rsid w:val="00C4028D"/>
    <w:rsid w:val="00C5146C"/>
    <w:rsid w:val="00C57B7F"/>
    <w:rsid w:val="00C57F70"/>
    <w:rsid w:val="00C60C74"/>
    <w:rsid w:val="00C60D68"/>
    <w:rsid w:val="00C62AE0"/>
    <w:rsid w:val="00C6319E"/>
    <w:rsid w:val="00C65A98"/>
    <w:rsid w:val="00C7378D"/>
    <w:rsid w:val="00C73A8F"/>
    <w:rsid w:val="00C75B35"/>
    <w:rsid w:val="00C81ECA"/>
    <w:rsid w:val="00C84B38"/>
    <w:rsid w:val="00C850C1"/>
    <w:rsid w:val="00C9085C"/>
    <w:rsid w:val="00C96EC2"/>
    <w:rsid w:val="00CA0400"/>
    <w:rsid w:val="00CA14DE"/>
    <w:rsid w:val="00CA525E"/>
    <w:rsid w:val="00CA6A62"/>
    <w:rsid w:val="00CB1DDA"/>
    <w:rsid w:val="00CB2670"/>
    <w:rsid w:val="00CB4572"/>
    <w:rsid w:val="00CC0AEE"/>
    <w:rsid w:val="00CC3AA6"/>
    <w:rsid w:val="00CC3E61"/>
    <w:rsid w:val="00CC5692"/>
    <w:rsid w:val="00CD0DD0"/>
    <w:rsid w:val="00CD5AD1"/>
    <w:rsid w:val="00CD6D32"/>
    <w:rsid w:val="00CE6393"/>
    <w:rsid w:val="00CE713A"/>
    <w:rsid w:val="00CF20DD"/>
    <w:rsid w:val="00CF25A6"/>
    <w:rsid w:val="00CF2758"/>
    <w:rsid w:val="00CF3E1E"/>
    <w:rsid w:val="00D009F0"/>
    <w:rsid w:val="00D0272C"/>
    <w:rsid w:val="00D0797C"/>
    <w:rsid w:val="00D10033"/>
    <w:rsid w:val="00D17BC8"/>
    <w:rsid w:val="00D228A9"/>
    <w:rsid w:val="00D251A6"/>
    <w:rsid w:val="00D3254B"/>
    <w:rsid w:val="00D32BBF"/>
    <w:rsid w:val="00D3429F"/>
    <w:rsid w:val="00D36778"/>
    <w:rsid w:val="00D42F4E"/>
    <w:rsid w:val="00D464C9"/>
    <w:rsid w:val="00D466EE"/>
    <w:rsid w:val="00D47982"/>
    <w:rsid w:val="00D520D0"/>
    <w:rsid w:val="00D52E2B"/>
    <w:rsid w:val="00D6240F"/>
    <w:rsid w:val="00D6455F"/>
    <w:rsid w:val="00D667E4"/>
    <w:rsid w:val="00D7583D"/>
    <w:rsid w:val="00D76ED1"/>
    <w:rsid w:val="00D77DC7"/>
    <w:rsid w:val="00D80210"/>
    <w:rsid w:val="00D8221F"/>
    <w:rsid w:val="00D844E2"/>
    <w:rsid w:val="00D937B2"/>
    <w:rsid w:val="00DA1D8E"/>
    <w:rsid w:val="00DA4D36"/>
    <w:rsid w:val="00DB0AB0"/>
    <w:rsid w:val="00DB372D"/>
    <w:rsid w:val="00DB418E"/>
    <w:rsid w:val="00DB5B4F"/>
    <w:rsid w:val="00DC2E58"/>
    <w:rsid w:val="00DC4546"/>
    <w:rsid w:val="00DC61A6"/>
    <w:rsid w:val="00DD106C"/>
    <w:rsid w:val="00DD148E"/>
    <w:rsid w:val="00DD28A2"/>
    <w:rsid w:val="00DD3675"/>
    <w:rsid w:val="00DD469A"/>
    <w:rsid w:val="00DD4CCD"/>
    <w:rsid w:val="00DD5E64"/>
    <w:rsid w:val="00DE17A5"/>
    <w:rsid w:val="00DE21C3"/>
    <w:rsid w:val="00DE32F3"/>
    <w:rsid w:val="00DE45A6"/>
    <w:rsid w:val="00DE4D82"/>
    <w:rsid w:val="00DE5751"/>
    <w:rsid w:val="00DE778D"/>
    <w:rsid w:val="00DF17D1"/>
    <w:rsid w:val="00DF3B18"/>
    <w:rsid w:val="00E0051B"/>
    <w:rsid w:val="00E012BB"/>
    <w:rsid w:val="00E05666"/>
    <w:rsid w:val="00E07E8D"/>
    <w:rsid w:val="00E113C9"/>
    <w:rsid w:val="00E132B0"/>
    <w:rsid w:val="00E13934"/>
    <w:rsid w:val="00E2098A"/>
    <w:rsid w:val="00E24132"/>
    <w:rsid w:val="00E27AA6"/>
    <w:rsid w:val="00E320B3"/>
    <w:rsid w:val="00E32F2C"/>
    <w:rsid w:val="00E3590B"/>
    <w:rsid w:val="00E376DB"/>
    <w:rsid w:val="00E40B4C"/>
    <w:rsid w:val="00E45684"/>
    <w:rsid w:val="00E4617B"/>
    <w:rsid w:val="00E47593"/>
    <w:rsid w:val="00E5061B"/>
    <w:rsid w:val="00E507AC"/>
    <w:rsid w:val="00E507E4"/>
    <w:rsid w:val="00E535F8"/>
    <w:rsid w:val="00E569D2"/>
    <w:rsid w:val="00E60AC0"/>
    <w:rsid w:val="00E60E9E"/>
    <w:rsid w:val="00E61B99"/>
    <w:rsid w:val="00E62404"/>
    <w:rsid w:val="00E624E5"/>
    <w:rsid w:val="00E64876"/>
    <w:rsid w:val="00E66714"/>
    <w:rsid w:val="00E7035E"/>
    <w:rsid w:val="00E71554"/>
    <w:rsid w:val="00E71F1F"/>
    <w:rsid w:val="00E721AC"/>
    <w:rsid w:val="00E7238E"/>
    <w:rsid w:val="00E833CE"/>
    <w:rsid w:val="00E84112"/>
    <w:rsid w:val="00E86C87"/>
    <w:rsid w:val="00E93E1E"/>
    <w:rsid w:val="00E97F5F"/>
    <w:rsid w:val="00EA0333"/>
    <w:rsid w:val="00EA08E6"/>
    <w:rsid w:val="00EA1394"/>
    <w:rsid w:val="00EA141A"/>
    <w:rsid w:val="00EA1FBA"/>
    <w:rsid w:val="00EA46E1"/>
    <w:rsid w:val="00EA5130"/>
    <w:rsid w:val="00EB228C"/>
    <w:rsid w:val="00EB2D48"/>
    <w:rsid w:val="00EB3F80"/>
    <w:rsid w:val="00EC00DD"/>
    <w:rsid w:val="00EC4587"/>
    <w:rsid w:val="00EC4F9F"/>
    <w:rsid w:val="00ED04DD"/>
    <w:rsid w:val="00ED2CCB"/>
    <w:rsid w:val="00ED496F"/>
    <w:rsid w:val="00ED4B6B"/>
    <w:rsid w:val="00ED7E15"/>
    <w:rsid w:val="00EE1F29"/>
    <w:rsid w:val="00EE21A5"/>
    <w:rsid w:val="00EE320B"/>
    <w:rsid w:val="00EE3BC4"/>
    <w:rsid w:val="00EE3DAC"/>
    <w:rsid w:val="00EE5F53"/>
    <w:rsid w:val="00EF3448"/>
    <w:rsid w:val="00EF4759"/>
    <w:rsid w:val="00F005F9"/>
    <w:rsid w:val="00F00969"/>
    <w:rsid w:val="00F07B80"/>
    <w:rsid w:val="00F11A66"/>
    <w:rsid w:val="00F11E87"/>
    <w:rsid w:val="00F128A0"/>
    <w:rsid w:val="00F12936"/>
    <w:rsid w:val="00F1360F"/>
    <w:rsid w:val="00F15E73"/>
    <w:rsid w:val="00F16AB7"/>
    <w:rsid w:val="00F24D0F"/>
    <w:rsid w:val="00F30403"/>
    <w:rsid w:val="00F3050C"/>
    <w:rsid w:val="00F33D9D"/>
    <w:rsid w:val="00F3535C"/>
    <w:rsid w:val="00F37F89"/>
    <w:rsid w:val="00F44788"/>
    <w:rsid w:val="00F46F9B"/>
    <w:rsid w:val="00F478E7"/>
    <w:rsid w:val="00F52DA5"/>
    <w:rsid w:val="00F5640D"/>
    <w:rsid w:val="00F57819"/>
    <w:rsid w:val="00F602BE"/>
    <w:rsid w:val="00F62709"/>
    <w:rsid w:val="00F66F50"/>
    <w:rsid w:val="00F67667"/>
    <w:rsid w:val="00F67A41"/>
    <w:rsid w:val="00F70C75"/>
    <w:rsid w:val="00F7433F"/>
    <w:rsid w:val="00F74CC0"/>
    <w:rsid w:val="00F76360"/>
    <w:rsid w:val="00F842E3"/>
    <w:rsid w:val="00F909B9"/>
    <w:rsid w:val="00F956F2"/>
    <w:rsid w:val="00F95B23"/>
    <w:rsid w:val="00F97A47"/>
    <w:rsid w:val="00F97AAA"/>
    <w:rsid w:val="00FA17B6"/>
    <w:rsid w:val="00FA263C"/>
    <w:rsid w:val="00FA2C69"/>
    <w:rsid w:val="00FA54A8"/>
    <w:rsid w:val="00FA63E8"/>
    <w:rsid w:val="00FB15D4"/>
    <w:rsid w:val="00FB171E"/>
    <w:rsid w:val="00FB3261"/>
    <w:rsid w:val="00FB45A9"/>
    <w:rsid w:val="00FC0296"/>
    <w:rsid w:val="00FC0E18"/>
    <w:rsid w:val="00FC345A"/>
    <w:rsid w:val="00FC3782"/>
    <w:rsid w:val="00FC5403"/>
    <w:rsid w:val="00FC5A07"/>
    <w:rsid w:val="00FC5FE8"/>
    <w:rsid w:val="00FD08E0"/>
    <w:rsid w:val="00FD1907"/>
    <w:rsid w:val="00FD2468"/>
    <w:rsid w:val="00FD2480"/>
    <w:rsid w:val="00FD32CA"/>
    <w:rsid w:val="00FD42C9"/>
    <w:rsid w:val="00FD52AD"/>
    <w:rsid w:val="00FD606F"/>
    <w:rsid w:val="00FD6828"/>
    <w:rsid w:val="00FE0050"/>
    <w:rsid w:val="00FE08E9"/>
    <w:rsid w:val="00FE1D9B"/>
    <w:rsid w:val="00FE2D00"/>
    <w:rsid w:val="00FE3DCF"/>
    <w:rsid w:val="00FE5A0A"/>
    <w:rsid w:val="00FE7E31"/>
    <w:rsid w:val="00FF533F"/>
    <w:rsid w:val="24DC5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CB16857"/>
  <w15:docId w15:val="{198ACCCC-4813-419F-918B-D5F93E845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line="264" w:lineRule="auto"/>
      <w:jc w:val="both"/>
    </w:pPr>
    <w:rPr>
      <w:color w:val="000000"/>
      <w:sz w:val="26"/>
      <w:szCs w:val="26"/>
      <w:lang w:val="en-US" w:eastAsia="en-US"/>
    </w:rPr>
  </w:style>
  <w:style w:type="paragraph" w:styleId="Heading1">
    <w:name w:val="heading 1"/>
    <w:basedOn w:val="ListParagraph"/>
    <w:next w:val="Normal"/>
    <w:link w:val="Heading1Char"/>
    <w:uiPriority w:val="9"/>
    <w:qFormat/>
    <w:pPr>
      <w:numPr>
        <w:numId w:val="1"/>
      </w:numPr>
      <w:spacing w:before="120" w:after="240"/>
      <w:contextualSpacing w:val="0"/>
      <w:jc w:val="center"/>
      <w:outlineLvl w:val="0"/>
    </w:pPr>
    <w:rPr>
      <w:b/>
    </w:rPr>
  </w:style>
  <w:style w:type="paragraph" w:styleId="Heading2">
    <w:name w:val="heading 2"/>
    <w:basedOn w:val="ListParagraph"/>
    <w:next w:val="Normal"/>
    <w:link w:val="Heading2Char"/>
    <w:uiPriority w:val="9"/>
    <w:unhideWhenUsed/>
    <w:qFormat/>
    <w:pPr>
      <w:numPr>
        <w:ilvl w:val="1"/>
        <w:numId w:val="1"/>
      </w:numPr>
      <w:spacing w:before="120"/>
      <w:contextualSpacing w:val="0"/>
      <w:outlineLvl w:val="1"/>
    </w:pPr>
    <w:rPr>
      <w:b/>
    </w:rPr>
  </w:style>
  <w:style w:type="paragraph" w:styleId="Heading3">
    <w:name w:val="heading 3"/>
    <w:basedOn w:val="Heading4"/>
    <w:next w:val="Normal"/>
    <w:link w:val="Heading3Char"/>
    <w:uiPriority w:val="9"/>
    <w:unhideWhenUsed/>
    <w:qFormat/>
    <w:pPr>
      <w:numPr>
        <w:ilvl w:val="2"/>
      </w:numPr>
      <w:spacing w:before="120"/>
      <w:outlineLvl w:val="2"/>
    </w:pPr>
    <w:rPr>
      <w:b/>
      <w:i w:val="0"/>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5C68A9"/>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jc w:val="center"/>
    </w:pPr>
    <w:rPr>
      <w:i/>
      <w:iCs/>
      <w:color w:val="404040" w:themeColor="text1" w:themeTint="BF"/>
      <w:sz w:val="24"/>
      <w:szCs w:val="24"/>
    </w:rPr>
  </w:style>
  <w:style w:type="paragraph" w:styleId="Footer">
    <w:name w:val="footer"/>
    <w:basedOn w:val="Normal"/>
    <w:link w:val="FooterChar"/>
    <w:uiPriority w:val="99"/>
    <w:unhideWhenUsed/>
    <w:pPr>
      <w:tabs>
        <w:tab w:val="center" w:pos="4680"/>
        <w:tab w:val="right" w:pos="9360"/>
      </w:tabs>
      <w:spacing w:before="0" w:line="240" w:lineRule="auto"/>
    </w:p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uiPriority w:val="11"/>
    <w:qFormat/>
    <w:pPr>
      <w:jc w:val="center"/>
    </w:pPr>
    <w:rPr>
      <w:rFonts w:ascii="ArnoPro" w:hAnsi="ArnoPro"/>
      <w:sz w:val="52"/>
      <w:szCs w:val="5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jc w:val="center"/>
    </w:pPr>
    <w:rPr>
      <w:b/>
    </w:rPr>
  </w:style>
  <w:style w:type="paragraph" w:styleId="TOC1">
    <w:name w:val="toc 1"/>
    <w:basedOn w:val="Normal"/>
    <w:next w:val="Normal"/>
    <w:autoRedefine/>
    <w:uiPriority w:val="39"/>
    <w:unhideWhenUsed/>
    <w:qFormat/>
    <w:pPr>
      <w:spacing w:after="100"/>
    </w:pPr>
    <w:rPr>
      <w:b/>
    </w:rPr>
  </w:style>
  <w:style w:type="paragraph" w:styleId="TOC2">
    <w:name w:val="toc 2"/>
    <w:basedOn w:val="Normal"/>
    <w:next w:val="Normal"/>
    <w:autoRedefine/>
    <w:uiPriority w:val="39"/>
    <w:unhideWhenUsed/>
    <w:qFormat/>
    <w:pPr>
      <w:spacing w:after="100"/>
    </w:pPr>
  </w:style>
  <w:style w:type="paragraph" w:styleId="TOC3">
    <w:name w:val="toc 3"/>
    <w:basedOn w:val="Normal"/>
    <w:next w:val="Normal"/>
    <w:autoRedefine/>
    <w:uiPriority w:val="39"/>
    <w:unhideWhenUsed/>
    <w:qFormat/>
    <w:pPr>
      <w:spacing w:after="100"/>
      <w:ind w:left="522" w:firstLine="284"/>
    </w:pPr>
  </w:style>
  <w:style w:type="paragraph" w:styleId="TOC4">
    <w:name w:val="toc 4"/>
    <w:basedOn w:val="Normal"/>
    <w:next w:val="Normal"/>
    <w:autoRedefine/>
    <w:uiPriority w:val="39"/>
    <w:unhideWhenUsed/>
    <w:qFormat/>
    <w:pPr>
      <w:spacing w:after="100"/>
      <w:ind w:left="780"/>
    </w:pPr>
  </w:style>
  <w:style w:type="character" w:customStyle="1" w:styleId="SubtitleChar">
    <w:name w:val="Subtitle Char"/>
    <w:basedOn w:val="DefaultParagraphFont"/>
    <w:link w:val="Subtitle"/>
    <w:uiPriority w:val="11"/>
    <w:rPr>
      <w:rFonts w:ascii="ArnoPro" w:hAnsi="ArnoPro"/>
      <w:color w:val="000000"/>
      <w:sz w:val="52"/>
      <w:szCs w:val="52"/>
    </w:rPr>
  </w:style>
  <w:style w:type="character" w:customStyle="1" w:styleId="Heading1Char">
    <w:name w:val="Heading 1 Char"/>
    <w:basedOn w:val="DefaultParagraphFont"/>
    <w:link w:val="Heading1"/>
    <w:uiPriority w:val="9"/>
    <w:rPr>
      <w:b/>
    </w:rPr>
  </w:style>
  <w:style w:type="character" w:customStyle="1" w:styleId="Heading2Char">
    <w:name w:val="Heading 2 Char"/>
    <w:basedOn w:val="DefaultParagraphFont"/>
    <w:link w:val="Heading2"/>
    <w:uiPriority w:val="9"/>
    <w:qFormat/>
    <w:rPr>
      <w:b/>
    </w:rPr>
  </w:style>
  <w:style w:type="character" w:customStyle="1" w:styleId="Heading3Char">
    <w:name w:val="Heading 3 Char"/>
    <w:basedOn w:val="DefaultParagraphFont"/>
    <w:link w:val="Heading3"/>
    <w:uiPriority w:val="9"/>
    <w:rPr>
      <w:rFonts w:eastAsiaTheme="majorEastAsia"/>
      <w:b/>
      <w:iCs/>
      <w:color w:val="auto"/>
    </w:rPr>
  </w:style>
  <w:style w:type="character" w:customStyle="1" w:styleId="TitleChar">
    <w:name w:val="Title Char"/>
    <w:basedOn w:val="DefaultParagraphFont"/>
    <w:link w:val="Title"/>
    <w:uiPriority w:val="10"/>
    <w:qFormat/>
    <w:rPr>
      <w:rFonts w:ascii="Times New Roman" w:hAnsi="Times New Roman" w:cs="Times New Roman"/>
      <w:b/>
      <w:color w:val="000000"/>
      <w:sz w:val="26"/>
      <w:szCs w:val="26"/>
    </w:rPr>
  </w:style>
  <w:style w:type="paragraph" w:customStyle="1" w:styleId="TOCHeading1">
    <w:name w:val="TOC Heading1"/>
    <w:basedOn w:val="Heading1"/>
    <w:next w:val="Normal"/>
    <w:uiPriority w:val="39"/>
    <w:unhideWhenUsed/>
    <w:qFormat/>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character" w:customStyle="1" w:styleId="Heading4Char">
    <w:name w:val="Heading 4 Char"/>
    <w:basedOn w:val="DefaultParagraphFont"/>
    <w:link w:val="Heading4"/>
    <w:uiPriority w:val="9"/>
    <w:qFormat/>
    <w:rPr>
      <w:rFonts w:eastAsiaTheme="majorEastAsia"/>
      <w:i/>
      <w:iCs/>
      <w:color w:val="auto"/>
    </w:rPr>
  </w:style>
  <w:style w:type="character" w:customStyle="1" w:styleId="BalloonTextChar">
    <w:name w:val="Balloon Text Char"/>
    <w:basedOn w:val="DefaultParagraphFont"/>
    <w:link w:val="BalloonText"/>
    <w:uiPriority w:val="99"/>
    <w:semiHidden/>
    <w:rPr>
      <w:rFonts w:ascii="Tahoma" w:hAnsi="Tahoma" w:cs="Tahoma"/>
      <w:color w:val="000000"/>
      <w:sz w:val="16"/>
      <w:szCs w:val="16"/>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Bibliography1">
    <w:name w:val="Bibliography1"/>
    <w:basedOn w:val="Normal"/>
    <w:next w:val="Normal"/>
    <w:uiPriority w:val="37"/>
    <w:unhideWhenUsed/>
    <w:qFormat/>
  </w:style>
  <w:style w:type="character" w:customStyle="1" w:styleId="Heading5Char">
    <w:name w:val="Heading 5 Char"/>
    <w:basedOn w:val="DefaultParagraphFont"/>
    <w:link w:val="Heading5"/>
    <w:uiPriority w:val="9"/>
    <w:rsid w:val="005C68A9"/>
    <w:rPr>
      <w:rFonts w:eastAsiaTheme="majorEastAsia" w:cstheme="majorBidi"/>
      <w:b/>
      <w:sz w:val="26"/>
      <w:szCs w:val="26"/>
      <w:lang w:val="en-US" w:eastAsia="en-US"/>
    </w:rPr>
  </w:style>
  <w:style w:type="paragraph" w:styleId="NoSpacing">
    <w:name w:val="No Spacing"/>
    <w:aliases w:val="do an"/>
    <w:uiPriority w:val="1"/>
    <w:qFormat/>
    <w:rsid w:val="00A41A98"/>
    <w:pPr>
      <w:spacing w:before="120" w:after="120" w:line="288" w:lineRule="auto"/>
      <w:ind w:firstLine="680"/>
      <w:jc w:val="center"/>
    </w:pPr>
    <w:rPr>
      <w:rFonts w:cstheme="minorBidi"/>
      <w:i/>
      <w:sz w:val="26"/>
      <w:szCs w:val="22"/>
      <w:lang w:eastAsia="en-US"/>
    </w:rPr>
  </w:style>
  <w:style w:type="paragraph" w:styleId="Revision">
    <w:name w:val="Revision"/>
    <w:hidden/>
    <w:uiPriority w:val="99"/>
    <w:semiHidden/>
    <w:rsid w:val="001406D0"/>
    <w:rPr>
      <w:color w:val="000000"/>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27301">
      <w:bodyDiv w:val="1"/>
      <w:marLeft w:val="0"/>
      <w:marRight w:val="0"/>
      <w:marTop w:val="0"/>
      <w:marBottom w:val="0"/>
      <w:divBdr>
        <w:top w:val="none" w:sz="0" w:space="0" w:color="auto"/>
        <w:left w:val="none" w:sz="0" w:space="0" w:color="auto"/>
        <w:bottom w:val="none" w:sz="0" w:space="0" w:color="auto"/>
        <w:right w:val="none" w:sz="0" w:space="0" w:color="auto"/>
      </w:divBdr>
    </w:div>
    <w:div w:id="65104697">
      <w:bodyDiv w:val="1"/>
      <w:marLeft w:val="0"/>
      <w:marRight w:val="0"/>
      <w:marTop w:val="0"/>
      <w:marBottom w:val="0"/>
      <w:divBdr>
        <w:top w:val="none" w:sz="0" w:space="0" w:color="auto"/>
        <w:left w:val="none" w:sz="0" w:space="0" w:color="auto"/>
        <w:bottom w:val="none" w:sz="0" w:space="0" w:color="auto"/>
        <w:right w:val="none" w:sz="0" w:space="0" w:color="auto"/>
      </w:divBdr>
    </w:div>
    <w:div w:id="72900444">
      <w:bodyDiv w:val="1"/>
      <w:marLeft w:val="0"/>
      <w:marRight w:val="0"/>
      <w:marTop w:val="0"/>
      <w:marBottom w:val="0"/>
      <w:divBdr>
        <w:top w:val="none" w:sz="0" w:space="0" w:color="auto"/>
        <w:left w:val="none" w:sz="0" w:space="0" w:color="auto"/>
        <w:bottom w:val="none" w:sz="0" w:space="0" w:color="auto"/>
        <w:right w:val="none" w:sz="0" w:space="0" w:color="auto"/>
      </w:divBdr>
    </w:div>
    <w:div w:id="83499745">
      <w:bodyDiv w:val="1"/>
      <w:marLeft w:val="0"/>
      <w:marRight w:val="0"/>
      <w:marTop w:val="0"/>
      <w:marBottom w:val="0"/>
      <w:divBdr>
        <w:top w:val="none" w:sz="0" w:space="0" w:color="auto"/>
        <w:left w:val="none" w:sz="0" w:space="0" w:color="auto"/>
        <w:bottom w:val="none" w:sz="0" w:space="0" w:color="auto"/>
        <w:right w:val="none" w:sz="0" w:space="0" w:color="auto"/>
      </w:divBdr>
    </w:div>
    <w:div w:id="85809234">
      <w:bodyDiv w:val="1"/>
      <w:marLeft w:val="0"/>
      <w:marRight w:val="0"/>
      <w:marTop w:val="0"/>
      <w:marBottom w:val="0"/>
      <w:divBdr>
        <w:top w:val="none" w:sz="0" w:space="0" w:color="auto"/>
        <w:left w:val="none" w:sz="0" w:space="0" w:color="auto"/>
        <w:bottom w:val="none" w:sz="0" w:space="0" w:color="auto"/>
        <w:right w:val="none" w:sz="0" w:space="0" w:color="auto"/>
      </w:divBdr>
    </w:div>
    <w:div w:id="104009683">
      <w:bodyDiv w:val="1"/>
      <w:marLeft w:val="0"/>
      <w:marRight w:val="0"/>
      <w:marTop w:val="0"/>
      <w:marBottom w:val="0"/>
      <w:divBdr>
        <w:top w:val="none" w:sz="0" w:space="0" w:color="auto"/>
        <w:left w:val="none" w:sz="0" w:space="0" w:color="auto"/>
        <w:bottom w:val="none" w:sz="0" w:space="0" w:color="auto"/>
        <w:right w:val="none" w:sz="0" w:space="0" w:color="auto"/>
      </w:divBdr>
    </w:div>
    <w:div w:id="235359522">
      <w:bodyDiv w:val="1"/>
      <w:marLeft w:val="0"/>
      <w:marRight w:val="0"/>
      <w:marTop w:val="0"/>
      <w:marBottom w:val="0"/>
      <w:divBdr>
        <w:top w:val="none" w:sz="0" w:space="0" w:color="auto"/>
        <w:left w:val="none" w:sz="0" w:space="0" w:color="auto"/>
        <w:bottom w:val="none" w:sz="0" w:space="0" w:color="auto"/>
        <w:right w:val="none" w:sz="0" w:space="0" w:color="auto"/>
      </w:divBdr>
    </w:div>
    <w:div w:id="315888953">
      <w:bodyDiv w:val="1"/>
      <w:marLeft w:val="0"/>
      <w:marRight w:val="0"/>
      <w:marTop w:val="0"/>
      <w:marBottom w:val="0"/>
      <w:divBdr>
        <w:top w:val="none" w:sz="0" w:space="0" w:color="auto"/>
        <w:left w:val="none" w:sz="0" w:space="0" w:color="auto"/>
        <w:bottom w:val="none" w:sz="0" w:space="0" w:color="auto"/>
        <w:right w:val="none" w:sz="0" w:space="0" w:color="auto"/>
      </w:divBdr>
    </w:div>
    <w:div w:id="351029062">
      <w:bodyDiv w:val="1"/>
      <w:marLeft w:val="0"/>
      <w:marRight w:val="0"/>
      <w:marTop w:val="0"/>
      <w:marBottom w:val="0"/>
      <w:divBdr>
        <w:top w:val="none" w:sz="0" w:space="0" w:color="auto"/>
        <w:left w:val="none" w:sz="0" w:space="0" w:color="auto"/>
        <w:bottom w:val="none" w:sz="0" w:space="0" w:color="auto"/>
        <w:right w:val="none" w:sz="0" w:space="0" w:color="auto"/>
      </w:divBdr>
    </w:div>
    <w:div w:id="418791644">
      <w:bodyDiv w:val="1"/>
      <w:marLeft w:val="0"/>
      <w:marRight w:val="0"/>
      <w:marTop w:val="0"/>
      <w:marBottom w:val="0"/>
      <w:divBdr>
        <w:top w:val="none" w:sz="0" w:space="0" w:color="auto"/>
        <w:left w:val="none" w:sz="0" w:space="0" w:color="auto"/>
        <w:bottom w:val="none" w:sz="0" w:space="0" w:color="auto"/>
        <w:right w:val="none" w:sz="0" w:space="0" w:color="auto"/>
      </w:divBdr>
    </w:div>
    <w:div w:id="424378330">
      <w:bodyDiv w:val="1"/>
      <w:marLeft w:val="0"/>
      <w:marRight w:val="0"/>
      <w:marTop w:val="0"/>
      <w:marBottom w:val="0"/>
      <w:divBdr>
        <w:top w:val="none" w:sz="0" w:space="0" w:color="auto"/>
        <w:left w:val="none" w:sz="0" w:space="0" w:color="auto"/>
        <w:bottom w:val="none" w:sz="0" w:space="0" w:color="auto"/>
        <w:right w:val="none" w:sz="0" w:space="0" w:color="auto"/>
      </w:divBdr>
    </w:div>
    <w:div w:id="538199824">
      <w:bodyDiv w:val="1"/>
      <w:marLeft w:val="0"/>
      <w:marRight w:val="0"/>
      <w:marTop w:val="0"/>
      <w:marBottom w:val="0"/>
      <w:divBdr>
        <w:top w:val="none" w:sz="0" w:space="0" w:color="auto"/>
        <w:left w:val="none" w:sz="0" w:space="0" w:color="auto"/>
        <w:bottom w:val="none" w:sz="0" w:space="0" w:color="auto"/>
        <w:right w:val="none" w:sz="0" w:space="0" w:color="auto"/>
      </w:divBdr>
    </w:div>
    <w:div w:id="540092837">
      <w:bodyDiv w:val="1"/>
      <w:marLeft w:val="0"/>
      <w:marRight w:val="0"/>
      <w:marTop w:val="0"/>
      <w:marBottom w:val="0"/>
      <w:divBdr>
        <w:top w:val="none" w:sz="0" w:space="0" w:color="auto"/>
        <w:left w:val="none" w:sz="0" w:space="0" w:color="auto"/>
        <w:bottom w:val="none" w:sz="0" w:space="0" w:color="auto"/>
        <w:right w:val="none" w:sz="0" w:space="0" w:color="auto"/>
      </w:divBdr>
    </w:div>
    <w:div w:id="557087680">
      <w:bodyDiv w:val="1"/>
      <w:marLeft w:val="0"/>
      <w:marRight w:val="0"/>
      <w:marTop w:val="0"/>
      <w:marBottom w:val="0"/>
      <w:divBdr>
        <w:top w:val="none" w:sz="0" w:space="0" w:color="auto"/>
        <w:left w:val="none" w:sz="0" w:space="0" w:color="auto"/>
        <w:bottom w:val="none" w:sz="0" w:space="0" w:color="auto"/>
        <w:right w:val="none" w:sz="0" w:space="0" w:color="auto"/>
      </w:divBdr>
    </w:div>
    <w:div w:id="634678739">
      <w:bodyDiv w:val="1"/>
      <w:marLeft w:val="0"/>
      <w:marRight w:val="0"/>
      <w:marTop w:val="0"/>
      <w:marBottom w:val="0"/>
      <w:divBdr>
        <w:top w:val="none" w:sz="0" w:space="0" w:color="auto"/>
        <w:left w:val="none" w:sz="0" w:space="0" w:color="auto"/>
        <w:bottom w:val="none" w:sz="0" w:space="0" w:color="auto"/>
        <w:right w:val="none" w:sz="0" w:space="0" w:color="auto"/>
      </w:divBdr>
    </w:div>
    <w:div w:id="786968390">
      <w:bodyDiv w:val="1"/>
      <w:marLeft w:val="0"/>
      <w:marRight w:val="0"/>
      <w:marTop w:val="0"/>
      <w:marBottom w:val="0"/>
      <w:divBdr>
        <w:top w:val="none" w:sz="0" w:space="0" w:color="auto"/>
        <w:left w:val="none" w:sz="0" w:space="0" w:color="auto"/>
        <w:bottom w:val="none" w:sz="0" w:space="0" w:color="auto"/>
        <w:right w:val="none" w:sz="0" w:space="0" w:color="auto"/>
      </w:divBdr>
    </w:div>
    <w:div w:id="829756997">
      <w:bodyDiv w:val="1"/>
      <w:marLeft w:val="0"/>
      <w:marRight w:val="0"/>
      <w:marTop w:val="0"/>
      <w:marBottom w:val="0"/>
      <w:divBdr>
        <w:top w:val="none" w:sz="0" w:space="0" w:color="auto"/>
        <w:left w:val="none" w:sz="0" w:space="0" w:color="auto"/>
        <w:bottom w:val="none" w:sz="0" w:space="0" w:color="auto"/>
        <w:right w:val="none" w:sz="0" w:space="0" w:color="auto"/>
      </w:divBdr>
    </w:div>
    <w:div w:id="859128191">
      <w:bodyDiv w:val="1"/>
      <w:marLeft w:val="0"/>
      <w:marRight w:val="0"/>
      <w:marTop w:val="0"/>
      <w:marBottom w:val="0"/>
      <w:divBdr>
        <w:top w:val="none" w:sz="0" w:space="0" w:color="auto"/>
        <w:left w:val="none" w:sz="0" w:space="0" w:color="auto"/>
        <w:bottom w:val="none" w:sz="0" w:space="0" w:color="auto"/>
        <w:right w:val="none" w:sz="0" w:space="0" w:color="auto"/>
      </w:divBdr>
    </w:div>
    <w:div w:id="943928155">
      <w:bodyDiv w:val="1"/>
      <w:marLeft w:val="0"/>
      <w:marRight w:val="0"/>
      <w:marTop w:val="0"/>
      <w:marBottom w:val="0"/>
      <w:divBdr>
        <w:top w:val="none" w:sz="0" w:space="0" w:color="auto"/>
        <w:left w:val="none" w:sz="0" w:space="0" w:color="auto"/>
        <w:bottom w:val="none" w:sz="0" w:space="0" w:color="auto"/>
        <w:right w:val="none" w:sz="0" w:space="0" w:color="auto"/>
      </w:divBdr>
    </w:div>
    <w:div w:id="958027709">
      <w:bodyDiv w:val="1"/>
      <w:marLeft w:val="0"/>
      <w:marRight w:val="0"/>
      <w:marTop w:val="0"/>
      <w:marBottom w:val="0"/>
      <w:divBdr>
        <w:top w:val="none" w:sz="0" w:space="0" w:color="auto"/>
        <w:left w:val="none" w:sz="0" w:space="0" w:color="auto"/>
        <w:bottom w:val="none" w:sz="0" w:space="0" w:color="auto"/>
        <w:right w:val="none" w:sz="0" w:space="0" w:color="auto"/>
      </w:divBdr>
    </w:div>
    <w:div w:id="965622437">
      <w:bodyDiv w:val="1"/>
      <w:marLeft w:val="0"/>
      <w:marRight w:val="0"/>
      <w:marTop w:val="0"/>
      <w:marBottom w:val="0"/>
      <w:divBdr>
        <w:top w:val="none" w:sz="0" w:space="0" w:color="auto"/>
        <w:left w:val="none" w:sz="0" w:space="0" w:color="auto"/>
        <w:bottom w:val="none" w:sz="0" w:space="0" w:color="auto"/>
        <w:right w:val="none" w:sz="0" w:space="0" w:color="auto"/>
      </w:divBdr>
    </w:div>
    <w:div w:id="973944371">
      <w:bodyDiv w:val="1"/>
      <w:marLeft w:val="0"/>
      <w:marRight w:val="0"/>
      <w:marTop w:val="0"/>
      <w:marBottom w:val="0"/>
      <w:divBdr>
        <w:top w:val="none" w:sz="0" w:space="0" w:color="auto"/>
        <w:left w:val="none" w:sz="0" w:space="0" w:color="auto"/>
        <w:bottom w:val="none" w:sz="0" w:space="0" w:color="auto"/>
        <w:right w:val="none" w:sz="0" w:space="0" w:color="auto"/>
      </w:divBdr>
    </w:div>
    <w:div w:id="1027634321">
      <w:bodyDiv w:val="1"/>
      <w:marLeft w:val="0"/>
      <w:marRight w:val="0"/>
      <w:marTop w:val="0"/>
      <w:marBottom w:val="0"/>
      <w:divBdr>
        <w:top w:val="none" w:sz="0" w:space="0" w:color="auto"/>
        <w:left w:val="none" w:sz="0" w:space="0" w:color="auto"/>
        <w:bottom w:val="none" w:sz="0" w:space="0" w:color="auto"/>
        <w:right w:val="none" w:sz="0" w:space="0" w:color="auto"/>
      </w:divBdr>
    </w:div>
    <w:div w:id="1030686132">
      <w:bodyDiv w:val="1"/>
      <w:marLeft w:val="0"/>
      <w:marRight w:val="0"/>
      <w:marTop w:val="0"/>
      <w:marBottom w:val="0"/>
      <w:divBdr>
        <w:top w:val="none" w:sz="0" w:space="0" w:color="auto"/>
        <w:left w:val="none" w:sz="0" w:space="0" w:color="auto"/>
        <w:bottom w:val="none" w:sz="0" w:space="0" w:color="auto"/>
        <w:right w:val="none" w:sz="0" w:space="0" w:color="auto"/>
      </w:divBdr>
    </w:div>
    <w:div w:id="1088889914">
      <w:bodyDiv w:val="1"/>
      <w:marLeft w:val="0"/>
      <w:marRight w:val="0"/>
      <w:marTop w:val="0"/>
      <w:marBottom w:val="0"/>
      <w:divBdr>
        <w:top w:val="none" w:sz="0" w:space="0" w:color="auto"/>
        <w:left w:val="none" w:sz="0" w:space="0" w:color="auto"/>
        <w:bottom w:val="none" w:sz="0" w:space="0" w:color="auto"/>
        <w:right w:val="none" w:sz="0" w:space="0" w:color="auto"/>
      </w:divBdr>
    </w:div>
    <w:div w:id="1163357980">
      <w:bodyDiv w:val="1"/>
      <w:marLeft w:val="0"/>
      <w:marRight w:val="0"/>
      <w:marTop w:val="0"/>
      <w:marBottom w:val="0"/>
      <w:divBdr>
        <w:top w:val="none" w:sz="0" w:space="0" w:color="auto"/>
        <w:left w:val="none" w:sz="0" w:space="0" w:color="auto"/>
        <w:bottom w:val="none" w:sz="0" w:space="0" w:color="auto"/>
        <w:right w:val="none" w:sz="0" w:space="0" w:color="auto"/>
      </w:divBdr>
    </w:div>
    <w:div w:id="1333487140">
      <w:bodyDiv w:val="1"/>
      <w:marLeft w:val="0"/>
      <w:marRight w:val="0"/>
      <w:marTop w:val="0"/>
      <w:marBottom w:val="0"/>
      <w:divBdr>
        <w:top w:val="none" w:sz="0" w:space="0" w:color="auto"/>
        <w:left w:val="none" w:sz="0" w:space="0" w:color="auto"/>
        <w:bottom w:val="none" w:sz="0" w:space="0" w:color="auto"/>
        <w:right w:val="none" w:sz="0" w:space="0" w:color="auto"/>
      </w:divBdr>
    </w:div>
    <w:div w:id="1402601751">
      <w:bodyDiv w:val="1"/>
      <w:marLeft w:val="0"/>
      <w:marRight w:val="0"/>
      <w:marTop w:val="0"/>
      <w:marBottom w:val="0"/>
      <w:divBdr>
        <w:top w:val="none" w:sz="0" w:space="0" w:color="auto"/>
        <w:left w:val="none" w:sz="0" w:space="0" w:color="auto"/>
        <w:bottom w:val="none" w:sz="0" w:space="0" w:color="auto"/>
        <w:right w:val="none" w:sz="0" w:space="0" w:color="auto"/>
      </w:divBdr>
    </w:div>
    <w:div w:id="1455249672">
      <w:bodyDiv w:val="1"/>
      <w:marLeft w:val="0"/>
      <w:marRight w:val="0"/>
      <w:marTop w:val="0"/>
      <w:marBottom w:val="0"/>
      <w:divBdr>
        <w:top w:val="none" w:sz="0" w:space="0" w:color="auto"/>
        <w:left w:val="none" w:sz="0" w:space="0" w:color="auto"/>
        <w:bottom w:val="none" w:sz="0" w:space="0" w:color="auto"/>
        <w:right w:val="none" w:sz="0" w:space="0" w:color="auto"/>
      </w:divBdr>
    </w:div>
    <w:div w:id="1472403071">
      <w:bodyDiv w:val="1"/>
      <w:marLeft w:val="0"/>
      <w:marRight w:val="0"/>
      <w:marTop w:val="0"/>
      <w:marBottom w:val="0"/>
      <w:divBdr>
        <w:top w:val="none" w:sz="0" w:space="0" w:color="auto"/>
        <w:left w:val="none" w:sz="0" w:space="0" w:color="auto"/>
        <w:bottom w:val="none" w:sz="0" w:space="0" w:color="auto"/>
        <w:right w:val="none" w:sz="0" w:space="0" w:color="auto"/>
      </w:divBdr>
    </w:div>
    <w:div w:id="1482385289">
      <w:bodyDiv w:val="1"/>
      <w:marLeft w:val="0"/>
      <w:marRight w:val="0"/>
      <w:marTop w:val="0"/>
      <w:marBottom w:val="0"/>
      <w:divBdr>
        <w:top w:val="none" w:sz="0" w:space="0" w:color="auto"/>
        <w:left w:val="none" w:sz="0" w:space="0" w:color="auto"/>
        <w:bottom w:val="none" w:sz="0" w:space="0" w:color="auto"/>
        <w:right w:val="none" w:sz="0" w:space="0" w:color="auto"/>
      </w:divBdr>
    </w:div>
    <w:div w:id="1535580138">
      <w:bodyDiv w:val="1"/>
      <w:marLeft w:val="0"/>
      <w:marRight w:val="0"/>
      <w:marTop w:val="0"/>
      <w:marBottom w:val="0"/>
      <w:divBdr>
        <w:top w:val="none" w:sz="0" w:space="0" w:color="auto"/>
        <w:left w:val="none" w:sz="0" w:space="0" w:color="auto"/>
        <w:bottom w:val="none" w:sz="0" w:space="0" w:color="auto"/>
        <w:right w:val="none" w:sz="0" w:space="0" w:color="auto"/>
      </w:divBdr>
    </w:div>
    <w:div w:id="1615597955">
      <w:bodyDiv w:val="1"/>
      <w:marLeft w:val="0"/>
      <w:marRight w:val="0"/>
      <w:marTop w:val="0"/>
      <w:marBottom w:val="0"/>
      <w:divBdr>
        <w:top w:val="none" w:sz="0" w:space="0" w:color="auto"/>
        <w:left w:val="none" w:sz="0" w:space="0" w:color="auto"/>
        <w:bottom w:val="none" w:sz="0" w:space="0" w:color="auto"/>
        <w:right w:val="none" w:sz="0" w:space="0" w:color="auto"/>
      </w:divBdr>
    </w:div>
    <w:div w:id="1687634823">
      <w:bodyDiv w:val="1"/>
      <w:marLeft w:val="0"/>
      <w:marRight w:val="0"/>
      <w:marTop w:val="0"/>
      <w:marBottom w:val="0"/>
      <w:divBdr>
        <w:top w:val="none" w:sz="0" w:space="0" w:color="auto"/>
        <w:left w:val="none" w:sz="0" w:space="0" w:color="auto"/>
        <w:bottom w:val="none" w:sz="0" w:space="0" w:color="auto"/>
        <w:right w:val="none" w:sz="0" w:space="0" w:color="auto"/>
      </w:divBdr>
    </w:div>
    <w:div w:id="1710838398">
      <w:bodyDiv w:val="1"/>
      <w:marLeft w:val="0"/>
      <w:marRight w:val="0"/>
      <w:marTop w:val="0"/>
      <w:marBottom w:val="0"/>
      <w:divBdr>
        <w:top w:val="none" w:sz="0" w:space="0" w:color="auto"/>
        <w:left w:val="none" w:sz="0" w:space="0" w:color="auto"/>
        <w:bottom w:val="none" w:sz="0" w:space="0" w:color="auto"/>
        <w:right w:val="none" w:sz="0" w:space="0" w:color="auto"/>
      </w:divBdr>
    </w:div>
    <w:div w:id="1973628604">
      <w:bodyDiv w:val="1"/>
      <w:marLeft w:val="0"/>
      <w:marRight w:val="0"/>
      <w:marTop w:val="0"/>
      <w:marBottom w:val="0"/>
      <w:divBdr>
        <w:top w:val="none" w:sz="0" w:space="0" w:color="auto"/>
        <w:left w:val="none" w:sz="0" w:space="0" w:color="auto"/>
        <w:bottom w:val="none" w:sz="0" w:space="0" w:color="auto"/>
        <w:right w:val="none" w:sz="0" w:space="0" w:color="auto"/>
      </w:divBdr>
    </w:div>
    <w:div w:id="2062635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D:\Ca%20Nhan\code\B&#225;o%20C&#225;o%20+%20Slide-20240319T122950Z-001\B&#225;o%20C&#225;o%20+%20Slide\B&#225;oC&#225;oDA4-TramQuocNinh_2000336.docx" TargetMode="External"/><Relationship Id="rId117" Type="http://schemas.openxmlformats.org/officeDocument/2006/relationships/image" Target="media/image27.jpeg"/><Relationship Id="rId21" Type="http://schemas.openxmlformats.org/officeDocument/2006/relationships/hyperlink" Target="file:///D:\Ca%20Nhan\code\B&#225;o%20C&#225;o%20+%20Slide-20240319T122950Z-001\B&#225;o%20C&#225;o%20+%20Slide\B&#225;oC&#225;oDA4-TramQuocNinh_2000336.docx" TargetMode="External"/><Relationship Id="rId42" Type="http://schemas.openxmlformats.org/officeDocument/2006/relationships/hyperlink" Target="file:///D:\Ca%20Nhan\code\B&#225;o%20C&#225;o%20+%20Slide-20240319T122950Z-001\B&#225;o%20C&#225;o%20+%20Slide\B&#225;oC&#225;oDA4-TramQuocNinh_2000336.docx" TargetMode="External"/><Relationship Id="rId47" Type="http://schemas.openxmlformats.org/officeDocument/2006/relationships/hyperlink" Target="file:///D:\Ca%20Nhan\code\B&#225;o%20C&#225;o%20+%20Slide-20240319T122950Z-001\B&#225;o%20C&#225;o%20+%20Slide\B&#225;oC&#225;oDA4-TramQuocNinh_2000336.docx" TargetMode="External"/><Relationship Id="rId63" Type="http://schemas.openxmlformats.org/officeDocument/2006/relationships/hyperlink" Target="file:///D:\Ca%20Nhan\code\B&#225;o%20C&#225;o%20+%20Slide-20240319T122950Z-001\B&#225;o%20C&#225;o%20+%20Slide\B&#225;oC&#225;oDA4-TramQuocNinh_2000336.docx" TargetMode="External"/><Relationship Id="rId68" Type="http://schemas.openxmlformats.org/officeDocument/2006/relationships/hyperlink" Target="file:///D:\Ca%20Nhan\code\B&#225;o%20C&#225;o%20+%20Slide-20240319T122950Z-001\B&#225;o%20C&#225;o%20+%20Slide\B&#225;oC&#225;oDA4-TramQuocNinh_2000336.docx" TargetMode="External"/><Relationship Id="rId84" Type="http://schemas.openxmlformats.org/officeDocument/2006/relationships/hyperlink" Target="file:///D:\Ca%20Nhan\code\B&#225;o%20C&#225;o%20+%20Slide-20240319T122950Z-001\B&#225;o%20C&#225;o%20+%20Slide\B&#225;oC&#225;oDA4-TramQuocNinh_2000336.docx" TargetMode="External"/><Relationship Id="rId89" Type="http://schemas.openxmlformats.org/officeDocument/2006/relationships/hyperlink" Target="file:///D:\Ca%20Nhan\code\B&#225;o%20C&#225;o%20+%20Slide-20240319T122950Z-001\B&#225;o%20C&#225;o%20+%20Slide\B&#225;oC&#225;oDA4-TramQuocNinh_2000336.docx" TargetMode="External"/><Relationship Id="rId112" Type="http://schemas.openxmlformats.org/officeDocument/2006/relationships/image" Target="media/image22.png"/><Relationship Id="rId133" Type="http://schemas.microsoft.com/office/2011/relationships/people" Target="people.xml"/><Relationship Id="rId16" Type="http://schemas.openxmlformats.org/officeDocument/2006/relationships/hyperlink" Target="file:///D:\Ca%20Nhan\code\B&#225;o%20C&#225;o%20+%20Slide-20240319T122950Z-001\B&#225;o%20C&#225;o%20+%20Slide\B&#225;oC&#225;oDA4-TramQuocNinh_2000336.docx" TargetMode="External"/><Relationship Id="rId107" Type="http://schemas.openxmlformats.org/officeDocument/2006/relationships/image" Target="media/image17.jpeg"/><Relationship Id="rId11" Type="http://schemas.openxmlformats.org/officeDocument/2006/relationships/footer" Target="footer2.xml"/><Relationship Id="rId32" Type="http://schemas.openxmlformats.org/officeDocument/2006/relationships/hyperlink" Target="file:///D:\Ca%20Nhan\code\B&#225;o%20C&#225;o%20+%20Slide-20240319T122950Z-001\B&#225;o%20C&#225;o%20+%20Slide\B&#225;oC&#225;oDA4-TramQuocNinh_2000336.docx" TargetMode="External"/><Relationship Id="rId37" Type="http://schemas.openxmlformats.org/officeDocument/2006/relationships/hyperlink" Target="file:///D:\Ca%20Nhan\code\B&#225;o%20C&#225;o%20+%20Slide-20240319T122950Z-001\B&#225;o%20C&#225;o%20+%20Slide\B&#225;oC&#225;oDA4-TramQuocNinh_2000336.docx" TargetMode="External"/><Relationship Id="rId53" Type="http://schemas.openxmlformats.org/officeDocument/2006/relationships/hyperlink" Target="file:///D:\Ca%20Nhan\code\B&#225;o%20C&#225;o%20+%20Slide-20240319T122950Z-001\B&#225;o%20C&#225;o%20+%20Slide\B&#225;oC&#225;oDA4-TramQuocNinh_2000336.docx" TargetMode="External"/><Relationship Id="rId58" Type="http://schemas.openxmlformats.org/officeDocument/2006/relationships/hyperlink" Target="file:///D:\Ca%20Nhan\code\B&#225;o%20C&#225;o%20+%20Slide-20240319T122950Z-001\B&#225;o%20C&#225;o%20+%20Slide\B&#225;oC&#225;oDA4-TramQuocNinh_2000336.docx" TargetMode="External"/><Relationship Id="rId74" Type="http://schemas.openxmlformats.org/officeDocument/2006/relationships/hyperlink" Target="file:///D:\Ca%20Nhan\code\B&#225;o%20C&#225;o%20+%20Slide-20240319T122950Z-001\B&#225;o%20C&#225;o%20+%20Slide\B&#225;oC&#225;oDA4-TramQuocNinh_2000336.docx" TargetMode="External"/><Relationship Id="rId79" Type="http://schemas.openxmlformats.org/officeDocument/2006/relationships/hyperlink" Target="file:///D:\Ca%20Nhan\code\B&#225;o%20C&#225;o%20+%20Slide-20240319T122950Z-001\B&#225;o%20C&#225;o%20+%20Slide\B&#225;oC&#225;oDA4-TramQuocNinh_2000336.docx" TargetMode="External"/><Relationship Id="rId102" Type="http://schemas.openxmlformats.org/officeDocument/2006/relationships/image" Target="media/image12.jpg"/><Relationship Id="rId123" Type="http://schemas.openxmlformats.org/officeDocument/2006/relationships/image" Target="media/image33.png"/><Relationship Id="rId128" Type="http://schemas.openxmlformats.org/officeDocument/2006/relationships/image" Target="media/image38.jpeg"/><Relationship Id="rId5" Type="http://schemas.openxmlformats.org/officeDocument/2006/relationships/settings" Target="settings.xml"/><Relationship Id="rId90" Type="http://schemas.openxmlformats.org/officeDocument/2006/relationships/hyperlink" Target="file:///D:\Ca%20Nhan\code\B&#225;o%20C&#225;o%20+%20Slide-20240319T122950Z-001\B&#225;o%20C&#225;o%20+%20Slide\B&#225;oC&#225;oDA4-TramQuocNinh_2000336.docx" TargetMode="External"/><Relationship Id="rId95" Type="http://schemas.openxmlformats.org/officeDocument/2006/relationships/image" Target="media/image5.png"/><Relationship Id="rId14" Type="http://schemas.openxmlformats.org/officeDocument/2006/relationships/hyperlink" Target="file:///D:\Ca%20Nhan\code\B&#225;o%20C&#225;o%20+%20Slide-20240319T122950Z-001\B&#225;o%20C&#225;o%20+%20Slide\B&#225;oC&#225;oDA4-TramQuocNinh_2000336.docx" TargetMode="External"/><Relationship Id="rId22" Type="http://schemas.openxmlformats.org/officeDocument/2006/relationships/hyperlink" Target="file:///D:\Ca%20Nhan\code\B&#225;o%20C&#225;o%20+%20Slide-20240319T122950Z-001\B&#225;o%20C&#225;o%20+%20Slide\B&#225;oC&#225;oDA4-TramQuocNinh_2000336.docx" TargetMode="External"/><Relationship Id="rId27" Type="http://schemas.openxmlformats.org/officeDocument/2006/relationships/hyperlink" Target="file:///D:\Ca%20Nhan\code\B&#225;o%20C&#225;o%20+%20Slide-20240319T122950Z-001\B&#225;o%20C&#225;o%20+%20Slide\B&#225;oC&#225;oDA4-TramQuocNinh_2000336.docx" TargetMode="External"/><Relationship Id="rId30" Type="http://schemas.openxmlformats.org/officeDocument/2006/relationships/hyperlink" Target="file:///D:\Ca%20Nhan\code\B&#225;o%20C&#225;o%20+%20Slide-20240319T122950Z-001\B&#225;o%20C&#225;o%20+%20Slide\B&#225;oC&#225;oDA4-TramQuocNinh_2000336.docx" TargetMode="External"/><Relationship Id="rId35" Type="http://schemas.openxmlformats.org/officeDocument/2006/relationships/hyperlink" Target="file:///D:\Ca%20Nhan\code\B&#225;o%20C&#225;o%20+%20Slide-20240319T122950Z-001\B&#225;o%20C&#225;o%20+%20Slide\B&#225;oC&#225;oDA4-TramQuocNinh_2000336.docx" TargetMode="External"/><Relationship Id="rId43" Type="http://schemas.openxmlformats.org/officeDocument/2006/relationships/hyperlink" Target="file:///D:\Ca%20Nhan\code\B&#225;o%20C&#225;o%20+%20Slide-20240319T122950Z-001\B&#225;o%20C&#225;o%20+%20Slide\B&#225;oC&#225;oDA4-TramQuocNinh_2000336.docx" TargetMode="External"/><Relationship Id="rId48" Type="http://schemas.openxmlformats.org/officeDocument/2006/relationships/hyperlink" Target="file:///D:\Ca%20Nhan\code\B&#225;o%20C&#225;o%20+%20Slide-20240319T122950Z-001\B&#225;o%20C&#225;o%20+%20Slide\B&#225;oC&#225;oDA4-TramQuocNinh_2000336.docx" TargetMode="External"/><Relationship Id="rId56" Type="http://schemas.openxmlformats.org/officeDocument/2006/relationships/hyperlink" Target="file:///D:\Ca%20Nhan\code\B&#225;o%20C&#225;o%20+%20Slide-20240319T122950Z-001\B&#225;o%20C&#225;o%20+%20Slide\B&#225;oC&#225;oDA4-TramQuocNinh_2000336.docx" TargetMode="External"/><Relationship Id="rId64" Type="http://schemas.openxmlformats.org/officeDocument/2006/relationships/hyperlink" Target="file:///D:\Ca%20Nhan\code\B&#225;o%20C&#225;o%20+%20Slide-20240319T122950Z-001\B&#225;o%20C&#225;o%20+%20Slide\B&#225;oC&#225;oDA4-TramQuocNinh_2000336.docx" TargetMode="External"/><Relationship Id="rId69" Type="http://schemas.openxmlformats.org/officeDocument/2006/relationships/hyperlink" Target="file:///D:\Ca%20Nhan\code\B&#225;o%20C&#225;o%20+%20Slide-20240319T122950Z-001\B&#225;o%20C&#225;o%20+%20Slide\B&#225;oC&#225;oDA4-TramQuocNinh_2000336.docx" TargetMode="External"/><Relationship Id="rId77" Type="http://schemas.openxmlformats.org/officeDocument/2006/relationships/hyperlink" Target="file:///D:\Ca%20Nhan\code\B&#225;o%20C&#225;o%20+%20Slide-20240319T122950Z-001\B&#225;o%20C&#225;o%20+%20Slide\B&#225;oC&#225;oDA4-TramQuocNinh_2000336.docx" TargetMode="External"/><Relationship Id="rId100" Type="http://schemas.openxmlformats.org/officeDocument/2006/relationships/image" Target="media/image10.png"/><Relationship Id="rId105" Type="http://schemas.openxmlformats.org/officeDocument/2006/relationships/image" Target="media/image15.jpeg"/><Relationship Id="rId113" Type="http://schemas.openxmlformats.org/officeDocument/2006/relationships/image" Target="media/image23.png"/><Relationship Id="rId118" Type="http://schemas.openxmlformats.org/officeDocument/2006/relationships/image" Target="media/image28.jpeg"/><Relationship Id="rId126" Type="http://schemas.openxmlformats.org/officeDocument/2006/relationships/image" Target="media/image36.jpe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D:\Ca%20Nhan\code\B&#225;o%20C&#225;o%20+%20Slide-20240319T122950Z-001\B&#225;o%20C&#225;o%20+%20Slide\B&#225;oC&#225;oDA4-TramQuocNinh_2000336.docx" TargetMode="External"/><Relationship Id="rId72" Type="http://schemas.openxmlformats.org/officeDocument/2006/relationships/hyperlink" Target="file:///D:\Ca%20Nhan\code\B&#225;o%20C&#225;o%20+%20Slide-20240319T122950Z-001\B&#225;o%20C&#225;o%20+%20Slide\B&#225;oC&#225;oDA4-TramQuocNinh_2000336.docx" TargetMode="External"/><Relationship Id="rId80" Type="http://schemas.openxmlformats.org/officeDocument/2006/relationships/hyperlink" Target="file:///D:\Ca%20Nhan\code\B&#225;o%20C&#225;o%20+%20Slide-20240319T122950Z-001\B&#225;o%20C&#225;o%20+%20Slide\B&#225;oC&#225;oDA4-TramQuocNinh_2000336.docx" TargetMode="External"/><Relationship Id="rId85" Type="http://schemas.openxmlformats.org/officeDocument/2006/relationships/hyperlink" Target="file:///D:\Ca%20Nhan\code\B&#225;o%20C&#225;o%20+%20Slide-20240319T122950Z-001\B&#225;o%20C&#225;o%20+%20Slide\B&#225;oC&#225;oDA4-TramQuocNinh_2000336.docx" TargetMode="External"/><Relationship Id="rId93" Type="http://schemas.openxmlformats.org/officeDocument/2006/relationships/image" Target="media/image3.png"/><Relationship Id="rId98" Type="http://schemas.openxmlformats.org/officeDocument/2006/relationships/image" Target="media/image8.png"/><Relationship Id="rId12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file:///D:\Ca%20Nhan\code\B&#225;o%20C&#225;o%20+%20Slide-20240319T122950Z-001\B&#225;o%20C&#225;o%20+%20Slide\B&#225;oC&#225;oDA4-TramQuocNinh_2000336.docx" TargetMode="External"/><Relationship Id="rId17" Type="http://schemas.openxmlformats.org/officeDocument/2006/relationships/hyperlink" Target="file:///D:\Ca%20Nhan\code\B&#225;o%20C&#225;o%20+%20Slide-20240319T122950Z-001\B&#225;o%20C&#225;o%20+%20Slide\B&#225;oC&#225;oDA4-TramQuocNinh_2000336.docx" TargetMode="External"/><Relationship Id="rId25" Type="http://schemas.openxmlformats.org/officeDocument/2006/relationships/hyperlink" Target="file:///D:\Ca%20Nhan\code\B&#225;o%20C&#225;o%20+%20Slide-20240319T122950Z-001\B&#225;o%20C&#225;o%20+%20Slide\B&#225;oC&#225;oDA4-TramQuocNinh_2000336.docx" TargetMode="External"/><Relationship Id="rId33" Type="http://schemas.openxmlformats.org/officeDocument/2006/relationships/hyperlink" Target="file:///D:\Ca%20Nhan\code\B&#225;o%20C&#225;o%20+%20Slide-20240319T122950Z-001\B&#225;o%20C&#225;o%20+%20Slide\B&#225;oC&#225;oDA4-TramQuocNinh_2000336.docx" TargetMode="External"/><Relationship Id="rId38" Type="http://schemas.openxmlformats.org/officeDocument/2006/relationships/hyperlink" Target="file:///D:\Ca%20Nhan\code\B&#225;o%20C&#225;o%20+%20Slide-20240319T122950Z-001\B&#225;o%20C&#225;o%20+%20Slide\B&#225;oC&#225;oDA4-TramQuocNinh_2000336.docx" TargetMode="External"/><Relationship Id="rId46" Type="http://schemas.openxmlformats.org/officeDocument/2006/relationships/hyperlink" Target="file:///D:\Ca%20Nhan\code\B&#225;o%20C&#225;o%20+%20Slide-20240319T122950Z-001\B&#225;o%20C&#225;o%20+%20Slide\B&#225;oC&#225;oDA4-TramQuocNinh_2000336.docx" TargetMode="External"/><Relationship Id="rId59" Type="http://schemas.openxmlformats.org/officeDocument/2006/relationships/hyperlink" Target="file:///D:\Ca%20Nhan\code\B&#225;o%20C&#225;o%20+%20Slide-20240319T122950Z-001\B&#225;o%20C&#225;o%20+%20Slide\B&#225;oC&#225;oDA4-TramQuocNinh_2000336.docx" TargetMode="External"/><Relationship Id="rId67" Type="http://schemas.openxmlformats.org/officeDocument/2006/relationships/hyperlink" Target="file:///D:\Ca%20Nhan\code\B&#225;o%20C&#225;o%20+%20Slide-20240319T122950Z-001\B&#225;o%20C&#225;o%20+%20Slide\B&#225;oC&#225;oDA4-TramQuocNinh_2000336.docx" TargetMode="External"/><Relationship Id="rId103" Type="http://schemas.openxmlformats.org/officeDocument/2006/relationships/image" Target="media/image13.jpeg"/><Relationship Id="rId108" Type="http://schemas.openxmlformats.org/officeDocument/2006/relationships/image" Target="media/image18.png"/><Relationship Id="rId116" Type="http://schemas.openxmlformats.org/officeDocument/2006/relationships/image" Target="media/image26.png"/><Relationship Id="rId124" Type="http://schemas.openxmlformats.org/officeDocument/2006/relationships/image" Target="media/image34.jpeg"/><Relationship Id="rId129" Type="http://schemas.openxmlformats.org/officeDocument/2006/relationships/image" Target="media/image39.png"/><Relationship Id="rId20" Type="http://schemas.openxmlformats.org/officeDocument/2006/relationships/hyperlink" Target="file:///D:\Ca%20Nhan\code\B&#225;o%20C&#225;o%20+%20Slide-20240319T122950Z-001\B&#225;o%20C&#225;o%20+%20Slide\B&#225;oC&#225;oDA4-TramQuocNinh_2000336.docx" TargetMode="External"/><Relationship Id="rId41" Type="http://schemas.openxmlformats.org/officeDocument/2006/relationships/hyperlink" Target="file:///D:\Ca%20Nhan\code\B&#225;o%20C&#225;o%20+%20Slide-20240319T122950Z-001\B&#225;o%20C&#225;o%20+%20Slide\B&#225;oC&#225;oDA4-TramQuocNinh_2000336.docx" TargetMode="External"/><Relationship Id="rId54" Type="http://schemas.openxmlformats.org/officeDocument/2006/relationships/hyperlink" Target="file:///D:\Ca%20Nhan\code\B&#225;o%20C&#225;o%20+%20Slide-20240319T122950Z-001\B&#225;o%20C&#225;o%20+%20Slide\B&#225;oC&#225;oDA4-TramQuocNinh_2000336.docx" TargetMode="External"/><Relationship Id="rId62" Type="http://schemas.openxmlformats.org/officeDocument/2006/relationships/hyperlink" Target="file:///D:\Ca%20Nhan\code\B&#225;o%20C&#225;o%20+%20Slide-20240319T122950Z-001\B&#225;o%20C&#225;o%20+%20Slide\B&#225;oC&#225;oDA4-TramQuocNinh_2000336.docx" TargetMode="External"/><Relationship Id="rId70" Type="http://schemas.openxmlformats.org/officeDocument/2006/relationships/hyperlink" Target="file:///D:\Ca%20Nhan\code\B&#225;o%20C&#225;o%20+%20Slide-20240319T122950Z-001\B&#225;o%20C&#225;o%20+%20Slide\B&#225;oC&#225;oDA4-TramQuocNinh_2000336.docx" TargetMode="External"/><Relationship Id="rId75" Type="http://schemas.openxmlformats.org/officeDocument/2006/relationships/hyperlink" Target="file:///D:\Ca%20Nhan\code\B&#225;o%20C&#225;o%20+%20Slide-20240319T122950Z-001\B&#225;o%20C&#225;o%20+%20Slide\B&#225;oC&#225;oDA4-TramQuocNinh_2000336.docx" TargetMode="External"/><Relationship Id="rId83" Type="http://schemas.openxmlformats.org/officeDocument/2006/relationships/hyperlink" Target="file:///D:\Ca%20Nhan\code\B&#225;o%20C&#225;o%20+%20Slide-20240319T122950Z-001\B&#225;o%20C&#225;o%20+%20Slide\B&#225;oC&#225;oDA4-TramQuocNinh_2000336.docx" TargetMode="External"/><Relationship Id="rId88" Type="http://schemas.openxmlformats.org/officeDocument/2006/relationships/hyperlink" Target="file:///D:\Ca%20Nhan\code\B&#225;o%20C&#225;o%20+%20Slide-20240319T122950Z-001\B&#225;o%20C&#225;o%20+%20Slide\B&#225;oC&#225;oDA4-TramQuocNinh_2000336.docx" TargetMode="External"/><Relationship Id="rId91" Type="http://schemas.openxmlformats.org/officeDocument/2006/relationships/hyperlink" Target="file:///D:\Ca%20Nhan\code\B&#225;o%20C&#225;o%20+%20Slide-20240319T122950Z-001\B&#225;o%20C&#225;o%20+%20Slide\B&#225;oC&#225;oDA4-TramQuocNinh_2000336.docx" TargetMode="External"/><Relationship Id="rId96" Type="http://schemas.openxmlformats.org/officeDocument/2006/relationships/image" Target="media/image6.png"/><Relationship Id="rId111" Type="http://schemas.openxmlformats.org/officeDocument/2006/relationships/image" Target="media/image2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a%20Nhan\code\B&#225;o%20C&#225;o%20+%20Slide-20240319T122950Z-001\B&#225;o%20C&#225;o%20+%20Slide\B&#225;oC&#225;oDA4-TramQuocNinh_2000336.docx" TargetMode="External"/><Relationship Id="rId23" Type="http://schemas.openxmlformats.org/officeDocument/2006/relationships/hyperlink" Target="file:///D:\Ca%20Nhan\code\B&#225;o%20C&#225;o%20+%20Slide-20240319T122950Z-001\B&#225;o%20C&#225;o%20+%20Slide\B&#225;oC&#225;oDA4-TramQuocNinh_2000336.docx" TargetMode="External"/><Relationship Id="rId28" Type="http://schemas.openxmlformats.org/officeDocument/2006/relationships/hyperlink" Target="file:///D:\Ca%20Nhan\code\B&#225;o%20C&#225;o%20+%20Slide-20240319T122950Z-001\B&#225;o%20C&#225;o%20+%20Slide\B&#225;oC&#225;oDA4-TramQuocNinh_2000336.docx" TargetMode="External"/><Relationship Id="rId36" Type="http://schemas.openxmlformats.org/officeDocument/2006/relationships/hyperlink" Target="file:///D:\Ca%20Nhan\code\B&#225;o%20C&#225;o%20+%20Slide-20240319T122950Z-001\B&#225;o%20C&#225;o%20+%20Slide\B&#225;oC&#225;oDA4-TramQuocNinh_2000336.docx" TargetMode="External"/><Relationship Id="rId49" Type="http://schemas.openxmlformats.org/officeDocument/2006/relationships/hyperlink" Target="file:///D:\Ca%20Nhan\code\B&#225;o%20C&#225;o%20+%20Slide-20240319T122950Z-001\B&#225;o%20C&#225;o%20+%20Slide\B&#225;oC&#225;oDA4-TramQuocNinh_2000336.docx" TargetMode="External"/><Relationship Id="rId57" Type="http://schemas.openxmlformats.org/officeDocument/2006/relationships/hyperlink" Target="file:///D:\Ca%20Nhan\code\B&#225;o%20C&#225;o%20+%20Slide-20240319T122950Z-001\B&#225;o%20C&#225;o%20+%20Slide\B&#225;oC&#225;oDA4-TramQuocNinh_2000336.docx" TargetMode="External"/><Relationship Id="rId106" Type="http://schemas.openxmlformats.org/officeDocument/2006/relationships/image" Target="media/image16.jpg"/><Relationship Id="rId114" Type="http://schemas.openxmlformats.org/officeDocument/2006/relationships/image" Target="media/image24.png"/><Relationship Id="rId119" Type="http://schemas.openxmlformats.org/officeDocument/2006/relationships/image" Target="media/image29.png"/><Relationship Id="rId12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hyperlink" Target="file:///D:\Ca%20Nhan\code\B&#225;o%20C&#225;o%20+%20Slide-20240319T122950Z-001\B&#225;o%20C&#225;o%20+%20Slide\B&#225;oC&#225;oDA4-TramQuocNinh_2000336.docx" TargetMode="External"/><Relationship Id="rId44" Type="http://schemas.openxmlformats.org/officeDocument/2006/relationships/hyperlink" Target="file:///D:\Ca%20Nhan\code\B&#225;o%20C&#225;o%20+%20Slide-20240319T122950Z-001\B&#225;o%20C&#225;o%20+%20Slide\B&#225;oC&#225;oDA4-TramQuocNinh_2000336.docx" TargetMode="External"/><Relationship Id="rId52" Type="http://schemas.openxmlformats.org/officeDocument/2006/relationships/hyperlink" Target="file:///D:\Ca%20Nhan\code\B&#225;o%20C&#225;o%20+%20Slide-20240319T122950Z-001\B&#225;o%20C&#225;o%20+%20Slide\B&#225;oC&#225;oDA4-TramQuocNinh_2000336.docx" TargetMode="External"/><Relationship Id="rId60" Type="http://schemas.openxmlformats.org/officeDocument/2006/relationships/hyperlink" Target="file:///D:\Ca%20Nhan\code\B&#225;o%20C&#225;o%20+%20Slide-20240319T122950Z-001\B&#225;o%20C&#225;o%20+%20Slide\B&#225;oC&#225;oDA4-TramQuocNinh_2000336.docx" TargetMode="External"/><Relationship Id="rId65" Type="http://schemas.openxmlformats.org/officeDocument/2006/relationships/hyperlink" Target="file:///D:\Ca%20Nhan\code\B&#225;o%20C&#225;o%20+%20Slide-20240319T122950Z-001\B&#225;o%20C&#225;o%20+%20Slide\B&#225;oC&#225;oDA4-TramQuocNinh_2000336.docx" TargetMode="External"/><Relationship Id="rId73" Type="http://schemas.openxmlformats.org/officeDocument/2006/relationships/hyperlink" Target="file:///D:\Ca%20Nhan\code\B&#225;o%20C&#225;o%20+%20Slide-20240319T122950Z-001\B&#225;o%20C&#225;o%20+%20Slide\B&#225;oC&#225;oDA4-TramQuocNinh_2000336.docx" TargetMode="External"/><Relationship Id="rId78" Type="http://schemas.openxmlformats.org/officeDocument/2006/relationships/hyperlink" Target="file:///D:\Ca%20Nhan\code\B&#225;o%20C&#225;o%20+%20Slide-20240319T122950Z-001\B&#225;o%20C&#225;o%20+%20Slide\B&#225;oC&#225;oDA4-TramQuocNinh_2000336.docx" TargetMode="External"/><Relationship Id="rId81" Type="http://schemas.openxmlformats.org/officeDocument/2006/relationships/hyperlink" Target="file:///D:\Ca%20Nhan\code\B&#225;o%20C&#225;o%20+%20Slide-20240319T122950Z-001\B&#225;o%20C&#225;o%20+%20Slide\B&#225;oC&#225;oDA4-TramQuocNinh_2000336.docx" TargetMode="External"/><Relationship Id="rId86" Type="http://schemas.openxmlformats.org/officeDocument/2006/relationships/hyperlink" Target="file:///D:\Ca%20Nhan\code\B&#225;o%20C&#225;o%20+%20Slide-20240319T122950Z-001\B&#225;o%20C&#225;o%20+%20Slide\B&#225;oC&#225;oDA4-TramQuocNinh_2000336.docx" TargetMode="External"/><Relationship Id="rId94" Type="http://schemas.openxmlformats.org/officeDocument/2006/relationships/image" Target="media/image4.png"/><Relationship Id="rId99" Type="http://schemas.openxmlformats.org/officeDocument/2006/relationships/image" Target="media/image9.jpeg"/><Relationship Id="rId101" Type="http://schemas.openxmlformats.org/officeDocument/2006/relationships/image" Target="media/image11.png"/><Relationship Id="rId122" Type="http://schemas.openxmlformats.org/officeDocument/2006/relationships/image" Target="media/image32.jpeg"/><Relationship Id="rId130"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Ca%20Nhan\code\B&#225;o%20C&#225;o%20+%20Slide-20240319T122950Z-001\B&#225;o%20C&#225;o%20+%20Slide\B&#225;oC&#225;oDA4-TramQuocNinh_2000336.docx" TargetMode="External"/><Relationship Id="rId18" Type="http://schemas.openxmlformats.org/officeDocument/2006/relationships/hyperlink" Target="file:///D:\Ca%20Nhan\code\B&#225;o%20C&#225;o%20+%20Slide-20240319T122950Z-001\B&#225;o%20C&#225;o%20+%20Slide\B&#225;oC&#225;oDA4-TramQuocNinh_2000336.docx" TargetMode="External"/><Relationship Id="rId39" Type="http://schemas.openxmlformats.org/officeDocument/2006/relationships/hyperlink" Target="file:///D:\Ca%20Nhan\code\B&#225;o%20C&#225;o%20+%20Slide-20240319T122950Z-001\B&#225;o%20C&#225;o%20+%20Slide\B&#225;oC&#225;oDA4-TramQuocNinh_2000336.docx" TargetMode="External"/><Relationship Id="rId109" Type="http://schemas.openxmlformats.org/officeDocument/2006/relationships/image" Target="media/image19.png"/><Relationship Id="rId34" Type="http://schemas.openxmlformats.org/officeDocument/2006/relationships/hyperlink" Target="file:///D:\Ca%20Nhan\code\B&#225;o%20C&#225;o%20+%20Slide-20240319T122950Z-001\B&#225;o%20C&#225;o%20+%20Slide\B&#225;oC&#225;oDA4-TramQuocNinh_2000336.docx" TargetMode="External"/><Relationship Id="rId50" Type="http://schemas.openxmlformats.org/officeDocument/2006/relationships/hyperlink" Target="file:///D:\Ca%20Nhan\code\B&#225;o%20C&#225;o%20+%20Slide-20240319T122950Z-001\B&#225;o%20C&#225;o%20+%20Slide\B&#225;oC&#225;oDA4-TramQuocNinh_2000336.docx" TargetMode="External"/><Relationship Id="rId55" Type="http://schemas.openxmlformats.org/officeDocument/2006/relationships/hyperlink" Target="file:///D:\Ca%20Nhan\code\B&#225;o%20C&#225;o%20+%20Slide-20240319T122950Z-001\B&#225;o%20C&#225;o%20+%20Slide\B&#225;oC&#225;oDA4-TramQuocNinh_2000336.docx" TargetMode="External"/><Relationship Id="rId76" Type="http://schemas.openxmlformats.org/officeDocument/2006/relationships/hyperlink" Target="file:///D:\Ca%20Nhan\code\B&#225;o%20C&#225;o%20+%20Slide-20240319T122950Z-001\B&#225;o%20C&#225;o%20+%20Slide\B&#225;oC&#225;oDA4-TramQuocNinh_2000336.docx" TargetMode="External"/><Relationship Id="rId97" Type="http://schemas.openxmlformats.org/officeDocument/2006/relationships/image" Target="media/image7.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jpeg"/><Relationship Id="rId7" Type="http://schemas.openxmlformats.org/officeDocument/2006/relationships/footnotes" Target="footnotes.xml"/><Relationship Id="rId71" Type="http://schemas.openxmlformats.org/officeDocument/2006/relationships/hyperlink" Target="file:///D:\Ca%20Nhan\code\B&#225;o%20C&#225;o%20+%20Slide-20240319T122950Z-001\B&#225;o%20C&#225;o%20+%20Slide\B&#225;oC&#225;oDA4-TramQuocNinh_2000336.docx" TargetMode="External"/><Relationship Id="rId92" Type="http://schemas.openxmlformats.org/officeDocument/2006/relationships/image" Target="media/image2.png"/><Relationship Id="rId2" Type="http://schemas.openxmlformats.org/officeDocument/2006/relationships/customXml" Target="../customXml/item2.xml"/><Relationship Id="rId29" Type="http://schemas.openxmlformats.org/officeDocument/2006/relationships/hyperlink" Target="file:///D:\Ca%20Nhan\code\B&#225;o%20C&#225;o%20+%20Slide-20240319T122950Z-001\B&#225;o%20C&#225;o%20+%20Slide\B&#225;oC&#225;oDA4-TramQuocNinh_2000336.docx" TargetMode="External"/><Relationship Id="rId24" Type="http://schemas.openxmlformats.org/officeDocument/2006/relationships/hyperlink" Target="file:///D:\Ca%20Nhan\code\B&#225;o%20C&#225;o%20+%20Slide-20240319T122950Z-001\B&#225;o%20C&#225;o%20+%20Slide\B&#225;oC&#225;oDA4-TramQuocNinh_2000336.docx" TargetMode="External"/><Relationship Id="rId40" Type="http://schemas.openxmlformats.org/officeDocument/2006/relationships/hyperlink" Target="file:///D:\Ca%20Nhan\code\B&#225;o%20C&#225;o%20+%20Slide-20240319T122950Z-001\B&#225;o%20C&#225;o%20+%20Slide\B&#225;oC&#225;oDA4-TramQuocNinh_2000336.docx" TargetMode="External"/><Relationship Id="rId45" Type="http://schemas.openxmlformats.org/officeDocument/2006/relationships/hyperlink" Target="file:///D:\Ca%20Nhan\code\B&#225;o%20C&#225;o%20+%20Slide-20240319T122950Z-001\B&#225;o%20C&#225;o%20+%20Slide\B&#225;oC&#225;oDA4-TramQuocNinh_2000336.docx" TargetMode="External"/><Relationship Id="rId66" Type="http://schemas.openxmlformats.org/officeDocument/2006/relationships/hyperlink" Target="file:///D:\Ca%20Nhan\code\B&#225;o%20C&#225;o%20+%20Slide-20240319T122950Z-001\B&#225;o%20C&#225;o%20+%20Slide\B&#225;oC&#225;oDA4-TramQuocNinh_2000336.docx" TargetMode="External"/><Relationship Id="rId87" Type="http://schemas.openxmlformats.org/officeDocument/2006/relationships/hyperlink" Target="file:///D:\Ca%20Nhan\code\B&#225;o%20C&#225;o%20+%20Slide-20240319T122950Z-001\B&#225;o%20C&#225;o%20+%20Slide\B&#225;oC&#225;oDA4-TramQuocNinh_2000336.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61" Type="http://schemas.openxmlformats.org/officeDocument/2006/relationships/hyperlink" Target="file:///D:\Ca%20Nhan\code\B&#225;o%20C&#225;o%20+%20Slide-20240319T122950Z-001\B&#225;o%20C&#225;o%20+%20Slide\B&#225;oC&#225;oDA4-TramQuocNinh_2000336.docx" TargetMode="External"/><Relationship Id="rId82" Type="http://schemas.openxmlformats.org/officeDocument/2006/relationships/hyperlink" Target="file:///D:\Ca%20Nhan\code\B&#225;o%20C&#225;o%20+%20Slide-20240319T122950Z-001\B&#225;o%20C&#225;o%20+%20Slide\B&#225;oC&#225;oDA4-TramQuocNinh_2000336.docx" TargetMode="External"/><Relationship Id="rId19" Type="http://schemas.openxmlformats.org/officeDocument/2006/relationships/hyperlink" Target="file:///D:\Ca%20Nhan\code\B&#225;o%20C&#225;o%20+%20Slide-20240319T122950Z-001\B&#225;o%20C&#225;o%20+%20Slide\B&#225;oC&#225;oDA4-TramQuocNinh_2000336.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Ngu02</b:Tag>
    <b:SourceType>Book</b:SourceType>
    <b:Guid>{36DDBC88-D066-461E-AABC-80BDA5C54CC1}</b:Guid>
    <b:Author>
      <b:Author>
        <b:Corporate>Nguyễn Văn Ba</b:Corporate>
      </b:Author>
    </b:Author>
    <b:Title>Phân Tích Thiết Kế Các Hệ Thống Thông Tin Quản Lý</b:Title>
    <b:Year>2002</b:Year>
    <b:Publisher>Nhà xuất bản Khoa Học Kỹ Thuật</b:Publisher>
    <b:RefOrder>1</b:RefOrder>
  </b:Source>
  <b:Source>
    <b:Tag>Ngu1</b:Tag>
    <b:SourceType>Book</b:SourceType>
    <b:Guid>{594CBEA9-9868-48F9-BD90-4FAA539999C2}</b:Guid>
    <b:Author>
      <b:Author>
        <b:Corporate>Nguyễn Trường Sinh</b:Corporate>
      </b:Author>
    </b:Author>
    <b:Title>Sử dụng PHP &amp; MySQL thiết kế web động</b:Title>
    <b:Publisher>Nhà Xuất Bản Minh Khai</b:Publisher>
    <b:LCID>vi-VN</b:LCID>
    <b:RefOrder>2</b:RefOrder>
  </b:Source>
  <b:Source>
    <b:Tag>Thạ021</b:Tag>
    <b:SourceType>Book</b:SourceType>
    <b:Guid>{79DBE7FF-4320-4E20-B2ED-DD7BA24DC386}</b:Guid>
    <b:Author>
      <b:Author>
        <b:Corporate>Thạc Bình Cường</b:Corporate>
      </b:Author>
    </b:Author>
    <b:Title>Phân tích thiết kế hệ thống thông tin</b:Title>
    <b:Year>2002</b:Year>
    <b:Publisher>Nhà xuất bản Khoa Học Kỹ Thuật</b:Publisher>
    <b:RefOrder>3</b:RefOrder>
  </b:Source>
  <b:Source>
    <b:Tag>PHP1</b:Tag>
    <b:SourceType>JournalArticle</b:SourceType>
    <b:Guid>{5646ECEB-C610-4215-9A71-03D8DE97B686}</b:Guid>
    <b:Title>PHP Wikipedia</b:Title>
    <b:JournalName>https://en.wikipedia.org/wiki/PHP</b:JournalName>
    <b:RefOrder>4</b:RefOrder>
  </b:Source>
  <b:Source>
    <b:Tag>Lar</b:Tag>
    <b:SourceType>JournalArticle</b:SourceType>
    <b:Guid>{8F27AE62-4A4E-4982-9443-EAB28A47DFF2}</b:Guid>
    <b:Title>Laravel Version 5.8 Documentation</b:Title>
    <b:JournalName>https://laravel.com/docs/5.8</b:JournalName>
    <b:RefOrder>5</b:RefOrder>
  </b:Source>
  <b:Source>
    <b:Tag>Lar1</b:Tag>
    <b:SourceType>JournalArticle</b:SourceType>
    <b:Guid>{F2B67D06-A1EF-4BDF-A775-3CCE4D094B7F}</b:Guid>
    <b:Title>Laravel Wikipedia</b:Title>
    <b:JournalName>https://en.wikipedia.org/wiki/Laravel</b:JournalName>
    <b:RefOrder>6</b:RefOrder>
  </b:Source>
  <b:Source>
    <b:Tag>HTM</b:Tag>
    <b:SourceType>JournalArticle</b:SourceType>
    <b:Guid>{63792057-0C19-46B3-ACA1-96EE23D7C7D4}</b:Guid>
    <b:Title>HTML Wikipedia</b:Title>
    <b:JournalName>https://en.wikipedia.org/wiki/HTML</b:JournalName>
    <b:RefOrder>7</b:RefOrder>
  </b:Source>
  <b:Source>
    <b:Tag>CSS</b:Tag>
    <b:SourceType>JournalArticle</b:SourceType>
    <b:Guid>{4351E60E-CEB2-4829-8E96-69D74F69F98A}</b:Guid>
    <b:Title>CSS Wikipedia</b:Title>
    <b:JournalName>https://en.wikipedia.org/wiki/Cascading_Style_Sheets</b:JournalName>
    <b:RefOrder>8</b:RefOrder>
  </b:Source>
  <b:Source>
    <b:Tag>Jav1</b:Tag>
    <b:SourceType>JournalArticle</b:SourceType>
    <b:Guid>{D422BF90-369F-4859-A122-854491FFF200}</b:Guid>
    <b:Title>JavaScript Wikipedia</b:Title>
    <b:JournalName>https://en.wikipedia.org/wiki/JavaScript</b:JournalName>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A6EF5E-A544-422F-B109-F7ABBF9A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8850</Words>
  <Characters>50450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Quốc Ninh Trầm</dc:creator>
  <cp:lastModifiedBy>Cuong Le</cp:lastModifiedBy>
  <cp:revision>2</cp:revision>
  <cp:lastPrinted>2019-12-26T13:36:00Z</cp:lastPrinted>
  <dcterms:created xsi:type="dcterms:W3CDTF">2024-10-29T16:13:00Z</dcterms:created>
  <dcterms:modified xsi:type="dcterms:W3CDTF">2024-10-29T16:13:00Z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4BE872A9A7CC429AB1BA5DDEC0B4C467_12</vt:lpwstr>
  </property>
</Properties>
</file>